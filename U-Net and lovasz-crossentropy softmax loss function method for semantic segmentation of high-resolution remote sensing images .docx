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C32E66" w14:textId="552CD6E2" w:rsidR="00B006D6" w:rsidRDefault="00B006D6" w:rsidP="00BF5999">
      <w:pPr>
        <w:jc w:val="center"/>
        <w:rPr>
          <w:rFonts w:eastAsia="黑体"/>
          <w:sz w:val="18"/>
        </w:rPr>
      </w:pPr>
      <w:bookmarkStart w:id="0" w:name="_Hlk42351051"/>
      <w:bookmarkEnd w:id="0"/>
      <w:r>
        <w:rPr>
          <w:rFonts w:ascii="黑体" w:eastAsia="黑体" w:hAnsi="宋体" w:hint="eastAsia"/>
          <w:b/>
          <w:bCs/>
          <w:sz w:val="18"/>
        </w:rPr>
        <w:t>中图法分类号</w:t>
      </w:r>
      <w:r>
        <w:rPr>
          <w:rFonts w:ascii="黑体" w:eastAsia="黑体" w:hAnsi="宋体" w:hint="eastAsia"/>
          <w:sz w:val="18"/>
        </w:rPr>
        <w:t>:TP</w:t>
      </w:r>
      <w:r>
        <w:rPr>
          <w:rFonts w:ascii="黑体" w:eastAsia="黑体" w:hAnsi="宋体"/>
          <w:sz w:val="18"/>
        </w:rPr>
        <w:t>39</w:t>
      </w:r>
      <w:r>
        <w:rPr>
          <w:rFonts w:eastAsia="黑体" w:hint="eastAsia"/>
          <w:sz w:val="18"/>
        </w:rPr>
        <w:t xml:space="preserve">  </w:t>
      </w:r>
      <w:r>
        <w:rPr>
          <w:rFonts w:eastAsia="黑体" w:hint="eastAsia"/>
          <w:b/>
          <w:bCs/>
          <w:sz w:val="18"/>
        </w:rPr>
        <w:t xml:space="preserve"> </w:t>
      </w:r>
      <w:r>
        <w:rPr>
          <w:rFonts w:eastAsia="黑体"/>
          <w:b/>
          <w:bCs/>
          <w:sz w:val="18"/>
        </w:rPr>
        <w:t xml:space="preserve">               </w:t>
      </w:r>
      <w:r>
        <w:rPr>
          <w:rFonts w:ascii="黑体" w:eastAsia="黑体" w:hint="eastAsia"/>
          <w:b/>
          <w:bCs/>
          <w:sz w:val="18"/>
        </w:rPr>
        <w:t>文献标识码</w:t>
      </w:r>
      <w:r>
        <w:rPr>
          <w:rFonts w:ascii="黑体" w:eastAsia="黑体" w:hint="eastAsia"/>
          <w:sz w:val="18"/>
        </w:rPr>
        <w:t xml:space="preserve">:A   </w:t>
      </w:r>
      <w:r>
        <w:rPr>
          <w:rFonts w:ascii="黑体" w:eastAsia="黑体"/>
          <w:sz w:val="18"/>
        </w:rPr>
        <w:t xml:space="preserve">              </w:t>
      </w:r>
      <w:r>
        <w:rPr>
          <w:rFonts w:ascii="黑体" w:eastAsia="黑体" w:hint="eastAsia"/>
          <w:b/>
          <w:bCs/>
          <w:sz w:val="18"/>
        </w:rPr>
        <w:t>文章编</w:t>
      </w:r>
      <w:r>
        <w:rPr>
          <w:rFonts w:eastAsia="黑体" w:hint="eastAsia"/>
          <w:b/>
          <w:bCs/>
          <w:sz w:val="18"/>
        </w:rPr>
        <w:t>号</w:t>
      </w:r>
      <w:r>
        <w:rPr>
          <w:rFonts w:eastAsia="黑体" w:hint="eastAsia"/>
          <w:sz w:val="18"/>
        </w:rPr>
        <w:t>:1006-8961(</w:t>
      </w:r>
      <w:r>
        <w:rPr>
          <w:rFonts w:eastAsia="黑体" w:hint="eastAsia"/>
          <w:sz w:val="18"/>
        </w:rPr>
        <w:t>年</w:t>
      </w:r>
      <w:r>
        <w:rPr>
          <w:rFonts w:eastAsia="黑体" w:hint="eastAsia"/>
          <w:sz w:val="18"/>
        </w:rPr>
        <w:t>)</w:t>
      </w:r>
    </w:p>
    <w:p w14:paraId="6023D703" w14:textId="77777777" w:rsidR="00B006D6" w:rsidRPr="00B006D6" w:rsidRDefault="00B006D6" w:rsidP="00B006D6">
      <w:pPr>
        <w:ind w:firstLine="360"/>
        <w:rPr>
          <w:rFonts w:eastAsia="黑体"/>
          <w:sz w:val="18"/>
        </w:rPr>
      </w:pPr>
    </w:p>
    <w:p w14:paraId="0C52D90D" w14:textId="41006BCD" w:rsidR="00A02421" w:rsidRPr="00876AAA" w:rsidRDefault="003673C8" w:rsidP="008B6292">
      <w:pPr>
        <w:jc w:val="center"/>
        <w:rPr>
          <w:rFonts w:ascii="黑体" w:eastAsia="黑体" w:hAnsi="黑体" w:cs="Times New Roman"/>
          <w:sz w:val="44"/>
          <w:szCs w:val="44"/>
        </w:rPr>
      </w:pPr>
      <w:bookmarkStart w:id="1" w:name="_Hlk47454612"/>
      <w:r>
        <w:rPr>
          <w:rFonts w:ascii="黑体" w:eastAsia="黑体" w:hAnsi="黑体" w:cs="Times New Roman" w:hint="eastAsia"/>
          <w:sz w:val="44"/>
          <w:szCs w:val="44"/>
        </w:rPr>
        <w:t>结合</w:t>
      </w:r>
      <w:bookmarkEnd w:id="1"/>
      <w:r w:rsidR="00C74FB3">
        <w:rPr>
          <w:rFonts w:ascii="黑体" w:eastAsia="黑体" w:hAnsi="黑体" w:cs="Times New Roman"/>
          <w:sz w:val="44"/>
          <w:szCs w:val="44"/>
        </w:rPr>
        <w:t>U-Net</w:t>
      </w:r>
      <w:r>
        <w:rPr>
          <w:rFonts w:ascii="黑体" w:eastAsia="黑体" w:hAnsi="黑体" w:cs="Times New Roman" w:hint="eastAsia"/>
          <w:sz w:val="44"/>
          <w:szCs w:val="44"/>
        </w:rPr>
        <w:t>和</w:t>
      </w:r>
      <w:proofErr w:type="spellStart"/>
      <w:r w:rsidR="008109C5" w:rsidRPr="008109C5">
        <w:rPr>
          <w:rFonts w:ascii="黑体" w:eastAsia="黑体" w:hAnsi="黑体" w:cs="Times New Roman"/>
          <w:sz w:val="44"/>
          <w:szCs w:val="44"/>
        </w:rPr>
        <w:t>Lovasz-Crossentropy</w:t>
      </w:r>
      <w:proofErr w:type="spellEnd"/>
      <w:r w:rsidR="008109C5" w:rsidRPr="008109C5">
        <w:rPr>
          <w:rFonts w:ascii="黑体" w:eastAsia="黑体" w:hAnsi="黑体" w:cs="Times New Roman"/>
          <w:sz w:val="44"/>
          <w:szCs w:val="44"/>
        </w:rPr>
        <w:t xml:space="preserve"> </w:t>
      </w:r>
      <w:proofErr w:type="spellStart"/>
      <w:r w:rsidR="008109C5" w:rsidRPr="008109C5">
        <w:rPr>
          <w:rFonts w:ascii="黑体" w:eastAsia="黑体" w:hAnsi="黑体" w:cs="Times New Roman"/>
          <w:sz w:val="44"/>
          <w:szCs w:val="44"/>
        </w:rPr>
        <w:t>Softmax</w:t>
      </w:r>
      <w:proofErr w:type="spellEnd"/>
      <w:r w:rsidR="008109C5" w:rsidRPr="008109C5">
        <w:rPr>
          <w:rFonts w:ascii="黑体" w:eastAsia="黑体" w:hAnsi="黑体" w:cs="Times New Roman"/>
          <w:sz w:val="44"/>
          <w:szCs w:val="44"/>
        </w:rPr>
        <w:t xml:space="preserve"> 损失</w:t>
      </w:r>
      <w:r w:rsidR="000622EA" w:rsidRPr="00876AAA">
        <w:rPr>
          <w:rFonts w:ascii="黑体" w:eastAsia="黑体" w:hAnsi="黑体" w:cs="Times New Roman" w:hint="eastAsia"/>
          <w:sz w:val="44"/>
          <w:szCs w:val="44"/>
        </w:rPr>
        <w:t>函数</w:t>
      </w:r>
      <w:bookmarkStart w:id="2" w:name="_Hlk46506598"/>
      <w:r w:rsidR="000622EA" w:rsidRPr="00876AAA">
        <w:rPr>
          <w:rFonts w:ascii="黑体" w:eastAsia="黑体" w:hAnsi="黑体" w:cs="Times New Roman" w:hint="eastAsia"/>
          <w:sz w:val="44"/>
          <w:szCs w:val="44"/>
        </w:rPr>
        <w:t>的</w:t>
      </w:r>
      <w:r w:rsidR="00921B9C" w:rsidRPr="00876AAA">
        <w:rPr>
          <w:rFonts w:ascii="黑体" w:eastAsia="黑体" w:hAnsi="黑体" w:cs="Times New Roman"/>
          <w:sz w:val="44"/>
          <w:szCs w:val="44"/>
        </w:rPr>
        <w:t>高分遥感图像</w:t>
      </w:r>
      <w:bookmarkEnd w:id="2"/>
      <w:r w:rsidR="00921B9C" w:rsidRPr="00876AAA">
        <w:rPr>
          <w:rFonts w:ascii="黑体" w:eastAsia="黑体" w:hAnsi="黑体" w:cs="Times New Roman"/>
          <w:sz w:val="44"/>
          <w:szCs w:val="44"/>
        </w:rPr>
        <w:t>语义分割</w:t>
      </w:r>
    </w:p>
    <w:p w14:paraId="4AC668C3" w14:textId="6F843846" w:rsidR="0041554B" w:rsidRPr="00B006D6" w:rsidRDefault="00921B9C" w:rsidP="0041554B">
      <w:pPr>
        <w:jc w:val="center"/>
        <w:rPr>
          <w:rFonts w:ascii="华文仿宋" w:eastAsia="华文仿宋" w:hAnsi="华文仿宋" w:cs="Times New Roman"/>
          <w:sz w:val="28"/>
          <w:szCs w:val="28"/>
        </w:rPr>
      </w:pPr>
      <w:proofErr w:type="gramStart"/>
      <w:r w:rsidRPr="00DF3BB0">
        <w:rPr>
          <w:rFonts w:ascii="华文仿宋" w:eastAsia="华文仿宋" w:hAnsi="华文仿宋" w:cs="Times New Roman"/>
          <w:sz w:val="28"/>
          <w:szCs w:val="28"/>
        </w:rPr>
        <w:t>刘澄</w:t>
      </w:r>
      <w:proofErr w:type="gramEnd"/>
      <w:r w:rsidR="00DF3BB0" w:rsidRPr="00DF3BB0">
        <w:rPr>
          <w:rFonts w:ascii="华文仿宋" w:eastAsia="华文仿宋" w:hAnsi="华文仿宋" w:cs="Times New Roman" w:hint="eastAsia"/>
          <w:sz w:val="28"/>
          <w:szCs w:val="28"/>
          <w:vertAlign w:val="superscript"/>
        </w:rPr>
        <w:t>1</w:t>
      </w:r>
      <w:r w:rsidR="0011505D" w:rsidRPr="0011505D">
        <w:rPr>
          <w:rFonts w:ascii="华文仿宋" w:eastAsia="华文仿宋" w:hAnsi="华文仿宋" w:cs="Times New Roman" w:hint="eastAsia"/>
          <w:sz w:val="28"/>
          <w:szCs w:val="28"/>
        </w:rPr>
        <w:t>，</w:t>
      </w:r>
      <w:proofErr w:type="gramStart"/>
      <w:r w:rsidR="004E2054">
        <w:rPr>
          <w:rFonts w:ascii="华文仿宋" w:eastAsia="华文仿宋" w:hAnsi="华文仿宋" w:cs="Times New Roman" w:hint="eastAsia"/>
          <w:sz w:val="28"/>
          <w:szCs w:val="28"/>
        </w:rPr>
        <w:t>杨子豪</w:t>
      </w:r>
      <w:proofErr w:type="gramEnd"/>
      <w:r w:rsidR="004E2054" w:rsidRPr="00DF3BB0">
        <w:rPr>
          <w:rFonts w:ascii="华文仿宋" w:eastAsia="华文仿宋" w:hAnsi="华文仿宋" w:cs="Times New Roman" w:hint="eastAsia"/>
          <w:sz w:val="28"/>
          <w:szCs w:val="28"/>
          <w:vertAlign w:val="superscript"/>
        </w:rPr>
        <w:t>2</w:t>
      </w:r>
      <w:r w:rsidR="004E2054">
        <w:rPr>
          <w:rFonts w:ascii="华文仿宋" w:eastAsia="华文仿宋" w:hAnsi="华文仿宋" w:cs="Times New Roman" w:hint="eastAsia"/>
          <w:sz w:val="28"/>
          <w:szCs w:val="28"/>
        </w:rPr>
        <w:t>，</w:t>
      </w:r>
      <w:r w:rsidR="0011505D">
        <w:rPr>
          <w:rFonts w:ascii="华文仿宋" w:eastAsia="华文仿宋" w:hAnsi="华文仿宋" w:cs="Times New Roman" w:hint="eastAsia"/>
          <w:sz w:val="28"/>
          <w:szCs w:val="28"/>
        </w:rPr>
        <w:t>万晓华</w:t>
      </w:r>
      <w:r w:rsidR="00DF3BB0" w:rsidRPr="00DF3BB0">
        <w:rPr>
          <w:rFonts w:ascii="华文仿宋" w:eastAsia="华文仿宋" w:hAnsi="华文仿宋" w:cs="Times New Roman" w:hint="eastAsia"/>
          <w:sz w:val="28"/>
          <w:szCs w:val="28"/>
          <w:vertAlign w:val="superscript"/>
        </w:rPr>
        <w:t>2</w:t>
      </w:r>
      <w:r w:rsidR="0011505D" w:rsidRPr="0011505D">
        <w:rPr>
          <w:rFonts w:ascii="华文仿宋" w:eastAsia="华文仿宋" w:hAnsi="华文仿宋" w:cs="Times New Roman" w:hint="eastAsia"/>
          <w:sz w:val="28"/>
          <w:szCs w:val="28"/>
        </w:rPr>
        <w:t>，</w:t>
      </w:r>
      <w:r w:rsidR="0011505D">
        <w:rPr>
          <w:rFonts w:ascii="华文仿宋" w:eastAsia="华文仿宋" w:hAnsi="华文仿宋" w:cs="Times New Roman" w:hint="eastAsia"/>
          <w:sz w:val="28"/>
          <w:szCs w:val="28"/>
        </w:rPr>
        <w:t>邱德慧</w:t>
      </w:r>
      <w:r w:rsidR="0011505D" w:rsidRPr="00DF3BB0">
        <w:rPr>
          <w:rFonts w:ascii="华文仿宋" w:eastAsia="华文仿宋" w:hAnsi="华文仿宋" w:cs="Times New Roman" w:hint="eastAsia"/>
          <w:sz w:val="28"/>
          <w:szCs w:val="28"/>
          <w:vertAlign w:val="superscript"/>
        </w:rPr>
        <w:t>1</w:t>
      </w:r>
    </w:p>
    <w:p w14:paraId="494099F4" w14:textId="68909CE3" w:rsidR="00B006D6" w:rsidRPr="00B006D6" w:rsidRDefault="00DF3BB0" w:rsidP="0041554B">
      <w:pPr>
        <w:jc w:val="center"/>
        <w:rPr>
          <w:rFonts w:ascii="宋体" w:eastAsia="宋体" w:hAnsi="宋体" w:cs="Times New Roman"/>
          <w:sz w:val="15"/>
          <w:szCs w:val="15"/>
        </w:rPr>
      </w:pPr>
      <w:r>
        <w:rPr>
          <w:rFonts w:ascii="宋体" w:eastAsia="宋体" w:hAnsi="宋体" w:cs="Times New Roman" w:hint="eastAsia"/>
          <w:sz w:val="15"/>
          <w:szCs w:val="15"/>
        </w:rPr>
        <w:t>1</w:t>
      </w:r>
      <w:r>
        <w:rPr>
          <w:rFonts w:ascii="宋体" w:eastAsia="宋体" w:hAnsi="宋体" w:cs="Times New Roman"/>
          <w:sz w:val="15"/>
          <w:szCs w:val="15"/>
        </w:rPr>
        <w:t>.</w:t>
      </w:r>
      <w:r w:rsidR="00B006D6" w:rsidRPr="00B006D6">
        <w:rPr>
          <w:rFonts w:ascii="宋体" w:eastAsia="宋体" w:hAnsi="宋体" w:cs="Times New Roman" w:hint="eastAsia"/>
          <w:sz w:val="15"/>
          <w:szCs w:val="15"/>
        </w:rPr>
        <w:t>首都师范大学</w:t>
      </w:r>
      <w:r>
        <w:rPr>
          <w:rFonts w:ascii="宋体" w:eastAsia="宋体" w:hAnsi="宋体" w:cs="Times New Roman" w:hint="eastAsia"/>
          <w:sz w:val="15"/>
          <w:szCs w:val="15"/>
        </w:rPr>
        <w:t>信息工程学院,</w:t>
      </w:r>
      <w:r w:rsidR="00B006D6" w:rsidRPr="00B006D6">
        <w:rPr>
          <w:rFonts w:ascii="宋体" w:eastAsia="宋体" w:hAnsi="宋体" w:cs="Times New Roman" w:hint="eastAsia"/>
          <w:sz w:val="15"/>
          <w:szCs w:val="15"/>
        </w:rPr>
        <w:t>北京1</w:t>
      </w:r>
      <w:r w:rsidR="00B006D6" w:rsidRPr="00B006D6">
        <w:rPr>
          <w:rFonts w:ascii="宋体" w:eastAsia="宋体" w:hAnsi="宋体" w:cs="Times New Roman"/>
          <w:sz w:val="15"/>
          <w:szCs w:val="15"/>
        </w:rPr>
        <w:t>0004</w:t>
      </w:r>
      <w:r>
        <w:rPr>
          <w:rFonts w:ascii="宋体" w:eastAsia="宋体" w:hAnsi="宋体" w:cs="Times New Roman"/>
          <w:sz w:val="15"/>
          <w:szCs w:val="15"/>
        </w:rPr>
        <w:t>8</w:t>
      </w:r>
      <w:r w:rsidR="00BD7599" w:rsidRPr="00BD7599">
        <w:rPr>
          <w:rFonts w:ascii="宋体" w:eastAsia="宋体" w:hAnsi="宋体" w:hint="eastAsia"/>
          <w:sz w:val="18"/>
        </w:rPr>
        <w:t>；</w:t>
      </w:r>
      <w:r>
        <w:rPr>
          <w:rFonts w:ascii="宋体" w:eastAsia="宋体" w:hAnsi="宋体" w:cs="Times New Roman"/>
          <w:sz w:val="15"/>
          <w:szCs w:val="15"/>
        </w:rPr>
        <w:t>2.</w:t>
      </w:r>
      <w:r>
        <w:rPr>
          <w:rFonts w:ascii="宋体" w:eastAsia="宋体" w:hAnsi="宋体" w:cs="Times New Roman" w:hint="eastAsia"/>
          <w:sz w:val="15"/>
          <w:szCs w:val="15"/>
        </w:rPr>
        <w:t>中国科学院计算技术研究所</w:t>
      </w:r>
      <w:r w:rsidR="0011505D">
        <w:rPr>
          <w:rFonts w:ascii="宋体" w:eastAsia="宋体" w:hAnsi="宋体" w:cs="Times New Roman" w:hint="eastAsia"/>
          <w:sz w:val="15"/>
          <w:szCs w:val="15"/>
        </w:rPr>
        <w:t>,</w:t>
      </w:r>
      <w:r>
        <w:rPr>
          <w:rFonts w:ascii="宋体" w:eastAsia="宋体" w:hAnsi="宋体" w:cs="Times New Roman" w:hint="eastAsia"/>
          <w:sz w:val="15"/>
          <w:szCs w:val="15"/>
        </w:rPr>
        <w:t>北京</w:t>
      </w:r>
      <w:r w:rsidR="0011505D">
        <w:rPr>
          <w:rFonts w:ascii="宋体" w:eastAsia="宋体" w:hAnsi="宋体" w:cs="Times New Roman"/>
          <w:sz w:val="15"/>
          <w:szCs w:val="15"/>
        </w:rPr>
        <w:t xml:space="preserve"> </w:t>
      </w:r>
      <w:r>
        <w:rPr>
          <w:rFonts w:ascii="宋体" w:eastAsia="宋体" w:hAnsi="宋体" w:cs="Times New Roman" w:hint="eastAsia"/>
          <w:sz w:val="15"/>
          <w:szCs w:val="15"/>
        </w:rPr>
        <w:t>1</w:t>
      </w:r>
      <w:r>
        <w:rPr>
          <w:rFonts w:ascii="宋体" w:eastAsia="宋体" w:hAnsi="宋体" w:cs="Times New Roman"/>
          <w:sz w:val="15"/>
          <w:szCs w:val="15"/>
        </w:rPr>
        <w:t>00190</w:t>
      </w:r>
      <w:r w:rsidRPr="00DF3BB0">
        <w:rPr>
          <w:rFonts w:ascii="宋体" w:eastAsia="宋体" w:hAnsi="宋体" w:cs="Times New Roman" w:hint="eastAsia"/>
          <w:sz w:val="15"/>
          <w:szCs w:val="15"/>
        </w:rPr>
        <w:t xml:space="preserve">1   </w:t>
      </w:r>
    </w:p>
    <w:p w14:paraId="7CD80F02" w14:textId="77777777" w:rsidR="0011505D" w:rsidRDefault="0011505D" w:rsidP="00A83258">
      <w:pPr>
        <w:snapToGrid w:val="0"/>
        <w:spacing w:line="300" w:lineRule="exact"/>
        <w:rPr>
          <w:rFonts w:ascii="黑体" w:eastAsia="黑体" w:hAnsi="黑体" w:cs="Times New Roman"/>
          <w:b/>
          <w:bCs/>
          <w:sz w:val="18"/>
          <w:szCs w:val="18"/>
        </w:rPr>
      </w:pPr>
    </w:p>
    <w:p w14:paraId="2C3A5327" w14:textId="483475BB" w:rsidR="007F5260" w:rsidRPr="009207FD" w:rsidRDefault="0041554B" w:rsidP="00A83258">
      <w:pPr>
        <w:snapToGrid w:val="0"/>
        <w:spacing w:line="300" w:lineRule="exact"/>
        <w:rPr>
          <w:rFonts w:ascii="Times New Roman" w:eastAsia="宋体" w:hAnsi="Times New Roman" w:cs="Times New Roman"/>
          <w:sz w:val="18"/>
          <w:szCs w:val="18"/>
        </w:rPr>
      </w:pPr>
      <w:r w:rsidRPr="009207FD">
        <w:rPr>
          <w:rFonts w:ascii="Times New Roman" w:eastAsia="黑体" w:hAnsi="Times New Roman" w:cs="Times New Roman"/>
          <w:b/>
          <w:bCs/>
          <w:sz w:val="18"/>
          <w:szCs w:val="18"/>
        </w:rPr>
        <w:t>摘</w:t>
      </w:r>
      <w:r w:rsidR="00B006D6" w:rsidRPr="009207FD">
        <w:rPr>
          <w:rFonts w:ascii="Times New Roman" w:eastAsia="黑体" w:hAnsi="Times New Roman" w:cs="Times New Roman"/>
          <w:b/>
          <w:bCs/>
          <w:sz w:val="18"/>
          <w:szCs w:val="18"/>
        </w:rPr>
        <w:t xml:space="preserve">  </w:t>
      </w:r>
      <w:r w:rsidRPr="009207FD">
        <w:rPr>
          <w:rFonts w:ascii="Times New Roman" w:eastAsia="黑体" w:hAnsi="Times New Roman" w:cs="Times New Roman"/>
          <w:b/>
          <w:bCs/>
          <w:sz w:val="18"/>
          <w:szCs w:val="18"/>
        </w:rPr>
        <w:t>要</w:t>
      </w:r>
      <w:r w:rsidRPr="009207FD">
        <w:rPr>
          <w:rFonts w:ascii="Times New Roman" w:eastAsia="楷体" w:hAnsi="Times New Roman" w:cs="Times New Roman"/>
          <w:b/>
          <w:bCs/>
          <w:sz w:val="20"/>
          <w:szCs w:val="20"/>
        </w:rPr>
        <w:t>：</w:t>
      </w:r>
      <w:bookmarkStart w:id="3" w:name="_Hlk47269203"/>
      <w:r w:rsidR="004123F4" w:rsidRPr="009207FD">
        <w:rPr>
          <w:rFonts w:ascii="Times New Roman" w:eastAsia="宋体" w:hAnsi="Times New Roman" w:cs="Times New Roman"/>
          <w:b/>
          <w:sz w:val="18"/>
          <w:szCs w:val="18"/>
        </w:rPr>
        <w:t>目的</w:t>
      </w:r>
      <w:r w:rsidR="004123F4" w:rsidRPr="009207FD">
        <w:rPr>
          <w:rFonts w:ascii="Times New Roman" w:hAnsi="Times New Roman" w:cs="Times New Roman"/>
          <w:b/>
          <w:sz w:val="18"/>
          <w:szCs w:val="18"/>
        </w:rPr>
        <w:t xml:space="preserve"> </w:t>
      </w:r>
      <w:r w:rsidR="00F3436E" w:rsidRPr="009207FD">
        <w:rPr>
          <w:rFonts w:ascii="Times New Roman" w:eastAsia="宋体" w:hAnsi="Times New Roman" w:cs="Times New Roman"/>
          <w:sz w:val="18"/>
          <w:szCs w:val="18"/>
        </w:rPr>
        <w:t>针对高分遥感图像语义分割</w:t>
      </w:r>
      <w:r w:rsidR="00B07877" w:rsidRPr="009207FD">
        <w:rPr>
          <w:rFonts w:ascii="Times New Roman" w:eastAsia="宋体" w:hAnsi="Times New Roman" w:cs="Times New Roman"/>
          <w:sz w:val="18"/>
          <w:szCs w:val="18"/>
        </w:rPr>
        <w:t>传统方法中</w:t>
      </w:r>
      <w:r w:rsidR="00F3436E" w:rsidRPr="009207FD">
        <w:rPr>
          <w:rFonts w:ascii="Times New Roman" w:eastAsia="宋体" w:hAnsi="Times New Roman" w:cs="Times New Roman"/>
          <w:sz w:val="18"/>
          <w:szCs w:val="18"/>
        </w:rPr>
        <w:t>存在运算速度慢效率低、依赖大</w:t>
      </w:r>
      <w:proofErr w:type="gramStart"/>
      <w:r w:rsidR="00F3436E" w:rsidRPr="009207FD">
        <w:rPr>
          <w:rFonts w:ascii="Times New Roman" w:eastAsia="宋体" w:hAnsi="Times New Roman" w:cs="Times New Roman"/>
          <w:sz w:val="18"/>
          <w:szCs w:val="18"/>
        </w:rPr>
        <w:t>数据集且难以</w:t>
      </w:r>
      <w:proofErr w:type="gramEnd"/>
      <w:r w:rsidR="00F3436E" w:rsidRPr="009207FD">
        <w:rPr>
          <w:rFonts w:ascii="Times New Roman" w:eastAsia="宋体" w:hAnsi="Times New Roman" w:cs="Times New Roman"/>
          <w:sz w:val="18"/>
          <w:szCs w:val="18"/>
        </w:rPr>
        <w:t>处理遥感图像特有的道路的密集岔路、建筑物的细小缝隙等</w:t>
      </w:r>
      <w:r w:rsidR="00B07877" w:rsidRPr="009207FD">
        <w:rPr>
          <w:rFonts w:ascii="Times New Roman" w:eastAsia="宋体" w:hAnsi="Times New Roman" w:cs="Times New Roman"/>
          <w:sz w:val="18"/>
          <w:szCs w:val="18"/>
        </w:rPr>
        <w:t>细节问题</w:t>
      </w:r>
      <w:r w:rsidR="00F3436E" w:rsidRPr="009207FD">
        <w:rPr>
          <w:rFonts w:ascii="Times New Roman" w:eastAsia="宋体" w:hAnsi="Times New Roman" w:cs="Times New Roman"/>
          <w:sz w:val="18"/>
          <w:szCs w:val="18"/>
        </w:rPr>
        <w:t>，</w:t>
      </w:r>
      <w:r w:rsidR="00B07877" w:rsidRPr="009207FD">
        <w:rPr>
          <w:rFonts w:ascii="Times New Roman" w:eastAsia="宋体" w:hAnsi="Times New Roman" w:cs="Times New Roman"/>
          <w:sz w:val="18"/>
          <w:szCs w:val="18"/>
        </w:rPr>
        <w:t>本文提出了一种遥感图像语义分割的损失函数及其网络结构。</w:t>
      </w:r>
      <w:r w:rsidR="003673C8" w:rsidRPr="009207FD">
        <w:rPr>
          <w:rFonts w:ascii="Times New Roman" w:eastAsia="宋体" w:hAnsi="Times New Roman" w:cs="Times New Roman"/>
          <w:b/>
          <w:sz w:val="18"/>
          <w:szCs w:val="18"/>
        </w:rPr>
        <w:t>方法</w:t>
      </w:r>
      <w:r w:rsidR="003673C8" w:rsidRPr="009207FD">
        <w:rPr>
          <w:rFonts w:ascii="Times New Roman" w:hAnsi="Times New Roman" w:cs="Times New Roman"/>
          <w:b/>
          <w:sz w:val="18"/>
          <w:szCs w:val="18"/>
        </w:rPr>
        <w:t xml:space="preserve"> </w:t>
      </w:r>
      <w:r w:rsidR="00697164" w:rsidRPr="009207FD">
        <w:rPr>
          <w:rFonts w:ascii="Times New Roman" w:eastAsia="宋体" w:hAnsi="Times New Roman" w:cs="Times New Roman"/>
          <w:sz w:val="18"/>
          <w:szCs w:val="18"/>
        </w:rPr>
        <w:t>为了</w:t>
      </w:r>
      <w:r w:rsidR="001C32C4" w:rsidRPr="009207FD">
        <w:rPr>
          <w:rFonts w:ascii="Times New Roman" w:eastAsia="宋体" w:hAnsi="Times New Roman" w:cs="Times New Roman"/>
          <w:sz w:val="18"/>
          <w:szCs w:val="18"/>
        </w:rPr>
        <w:t>避免</w:t>
      </w:r>
      <w:r w:rsidR="00697164" w:rsidRPr="009207FD">
        <w:rPr>
          <w:rFonts w:ascii="Times New Roman" w:eastAsia="宋体" w:hAnsi="Times New Roman" w:cs="Times New Roman"/>
          <w:sz w:val="18"/>
          <w:szCs w:val="18"/>
        </w:rPr>
        <w:t>过深网络带来的梯度消失问题，以</w:t>
      </w:r>
      <w:r w:rsidR="00C74FB3">
        <w:rPr>
          <w:rFonts w:ascii="Times New Roman" w:eastAsia="宋体" w:hAnsi="Times New Roman" w:cs="Times New Roman"/>
          <w:sz w:val="18"/>
          <w:szCs w:val="18"/>
        </w:rPr>
        <w:t>U-Net</w:t>
      </w:r>
      <w:r w:rsidR="00697164" w:rsidRPr="009207FD">
        <w:rPr>
          <w:rFonts w:ascii="Times New Roman" w:eastAsia="宋体" w:hAnsi="Times New Roman" w:cs="Times New Roman"/>
          <w:sz w:val="18"/>
          <w:szCs w:val="18"/>
        </w:rPr>
        <w:t>结构为基础，与</w:t>
      </w:r>
      <w:proofErr w:type="spellStart"/>
      <w:r w:rsidR="00697164" w:rsidRPr="009207FD">
        <w:rPr>
          <w:rFonts w:ascii="Times New Roman" w:eastAsia="宋体" w:hAnsi="Times New Roman" w:cs="Times New Roman"/>
          <w:sz w:val="18"/>
          <w:szCs w:val="18"/>
        </w:rPr>
        <w:t>ResNet</w:t>
      </w:r>
      <w:proofErr w:type="spellEnd"/>
      <w:r w:rsidR="00697164" w:rsidRPr="009207FD">
        <w:rPr>
          <w:rFonts w:ascii="Times New Roman" w:eastAsia="宋体" w:hAnsi="Times New Roman" w:cs="Times New Roman"/>
          <w:sz w:val="18"/>
          <w:szCs w:val="18"/>
        </w:rPr>
        <w:t>结合形成</w:t>
      </w:r>
      <w:r w:rsidR="00697164" w:rsidRPr="009207FD">
        <w:rPr>
          <w:rFonts w:ascii="Times New Roman" w:eastAsia="宋体" w:hAnsi="Times New Roman" w:cs="Times New Roman"/>
          <w:sz w:val="18"/>
          <w:szCs w:val="18"/>
        </w:rPr>
        <w:t>Res-</w:t>
      </w:r>
      <w:proofErr w:type="spellStart"/>
      <w:r w:rsidR="00697164" w:rsidRPr="009207FD">
        <w:rPr>
          <w:rFonts w:ascii="Times New Roman" w:eastAsia="宋体" w:hAnsi="Times New Roman" w:cs="Times New Roman"/>
          <w:sz w:val="18"/>
          <w:szCs w:val="18"/>
        </w:rPr>
        <w:t>Unet</w:t>
      </w:r>
      <w:proofErr w:type="spellEnd"/>
      <w:r w:rsidR="00697164" w:rsidRPr="009207FD">
        <w:rPr>
          <w:rFonts w:ascii="Times New Roman" w:eastAsia="宋体" w:hAnsi="Times New Roman" w:cs="Times New Roman"/>
          <w:sz w:val="18"/>
          <w:szCs w:val="18"/>
        </w:rPr>
        <w:t>网络，在保留清晰的</w:t>
      </w:r>
      <w:r w:rsidR="00697164" w:rsidRPr="009207FD">
        <w:rPr>
          <w:rFonts w:ascii="Times New Roman" w:eastAsia="宋体" w:hAnsi="Times New Roman" w:cs="Times New Roman"/>
          <w:sz w:val="18"/>
          <w:szCs w:val="18"/>
        </w:rPr>
        <w:t>U</w:t>
      </w:r>
      <w:r w:rsidR="00697164" w:rsidRPr="009207FD">
        <w:rPr>
          <w:rFonts w:ascii="Times New Roman" w:eastAsia="宋体" w:hAnsi="Times New Roman" w:cs="Times New Roman"/>
          <w:sz w:val="18"/>
          <w:szCs w:val="18"/>
        </w:rPr>
        <w:t>型编码解码结构的同时融入</w:t>
      </w:r>
      <w:proofErr w:type="spellStart"/>
      <w:r w:rsidR="00697164" w:rsidRPr="009207FD">
        <w:rPr>
          <w:rFonts w:ascii="Times New Roman" w:eastAsia="宋体" w:hAnsi="Times New Roman" w:cs="Times New Roman"/>
          <w:sz w:val="18"/>
          <w:szCs w:val="18"/>
        </w:rPr>
        <w:t>ResNet</w:t>
      </w:r>
      <w:proofErr w:type="spellEnd"/>
      <w:r w:rsidR="00697164" w:rsidRPr="009207FD">
        <w:rPr>
          <w:rFonts w:ascii="Times New Roman" w:eastAsia="宋体" w:hAnsi="Times New Roman" w:cs="Times New Roman"/>
          <w:sz w:val="18"/>
          <w:szCs w:val="18"/>
        </w:rPr>
        <w:t>的残差模块。初始化设置为</w:t>
      </w:r>
      <w:r w:rsidR="00697164" w:rsidRPr="009207FD">
        <w:rPr>
          <w:rFonts w:ascii="Times New Roman" w:eastAsia="宋体" w:hAnsi="Times New Roman" w:cs="Times New Roman"/>
          <w:sz w:val="18"/>
          <w:szCs w:val="18"/>
        </w:rPr>
        <w:t>He</w:t>
      </w:r>
      <w:r w:rsidR="00697164" w:rsidRPr="009207FD">
        <w:rPr>
          <w:rFonts w:ascii="Times New Roman" w:eastAsia="宋体" w:hAnsi="Times New Roman" w:cs="Times New Roman"/>
          <w:sz w:val="18"/>
          <w:szCs w:val="18"/>
        </w:rPr>
        <w:t>初始化并引入全新的优化器随机权重平均（</w:t>
      </w:r>
      <w:r w:rsidR="00697164" w:rsidRPr="009207FD">
        <w:rPr>
          <w:rFonts w:ascii="Times New Roman" w:eastAsia="宋体" w:hAnsi="Times New Roman" w:cs="Times New Roman"/>
          <w:sz w:val="18"/>
          <w:szCs w:val="18"/>
        </w:rPr>
        <w:t>Stochastic Weight Averaging</w:t>
      </w:r>
      <w:r w:rsidR="00697164" w:rsidRPr="009207FD">
        <w:rPr>
          <w:rFonts w:ascii="Times New Roman" w:eastAsia="宋体" w:hAnsi="Times New Roman" w:cs="Times New Roman"/>
          <w:sz w:val="18"/>
          <w:szCs w:val="18"/>
        </w:rPr>
        <w:t>）帮助学习收敛。</w:t>
      </w:r>
      <w:r w:rsidR="001C32C4" w:rsidRPr="009207FD">
        <w:rPr>
          <w:rFonts w:ascii="Times New Roman" w:eastAsia="宋体" w:hAnsi="Times New Roman" w:cs="Times New Roman"/>
          <w:sz w:val="18"/>
          <w:szCs w:val="18"/>
        </w:rPr>
        <w:t>同时，为了</w:t>
      </w:r>
      <w:r w:rsidR="009676F4" w:rsidRPr="009207FD">
        <w:rPr>
          <w:rFonts w:ascii="Times New Roman" w:eastAsia="宋体" w:hAnsi="Times New Roman" w:cs="Times New Roman"/>
          <w:sz w:val="18"/>
          <w:szCs w:val="18"/>
        </w:rPr>
        <w:t>更好地</w:t>
      </w:r>
      <w:r w:rsidR="001C32C4" w:rsidRPr="009207FD">
        <w:rPr>
          <w:rFonts w:ascii="Times New Roman" w:eastAsia="宋体" w:hAnsi="Times New Roman" w:cs="Times New Roman"/>
          <w:sz w:val="18"/>
          <w:szCs w:val="18"/>
        </w:rPr>
        <w:t>解决遥感图像语义分割任务中</w:t>
      </w:r>
      <w:r w:rsidR="00607278" w:rsidRPr="009207FD">
        <w:rPr>
          <w:rFonts w:ascii="Times New Roman" w:eastAsia="宋体" w:hAnsi="Times New Roman" w:cs="Times New Roman"/>
          <w:sz w:val="18"/>
          <w:szCs w:val="18"/>
        </w:rPr>
        <w:t>较小数据集</w:t>
      </w:r>
      <w:r w:rsidR="001C32C4" w:rsidRPr="009207FD">
        <w:rPr>
          <w:rFonts w:ascii="Times New Roman" w:eastAsia="宋体" w:hAnsi="Times New Roman" w:cs="Times New Roman"/>
          <w:sz w:val="18"/>
          <w:szCs w:val="18"/>
        </w:rPr>
        <w:t>学习效果一般、学习难以收敛等问题，</w:t>
      </w:r>
      <w:r w:rsidR="008C2BC6" w:rsidRPr="009207FD">
        <w:rPr>
          <w:rFonts w:ascii="Times New Roman" w:eastAsia="宋体" w:hAnsi="Times New Roman" w:cs="Times New Roman"/>
          <w:sz w:val="18"/>
          <w:szCs w:val="18"/>
        </w:rPr>
        <w:t>本文设计</w:t>
      </w:r>
      <w:r w:rsidR="001C32C4" w:rsidRPr="009207FD">
        <w:rPr>
          <w:rFonts w:ascii="Times New Roman" w:eastAsia="宋体" w:hAnsi="Times New Roman" w:cs="Times New Roman"/>
          <w:sz w:val="18"/>
          <w:szCs w:val="18"/>
        </w:rPr>
        <w:t>将能够有效维持网络学习稳定收敛的交叉</w:t>
      </w:r>
      <w:proofErr w:type="gramStart"/>
      <w:r w:rsidR="001C32C4" w:rsidRPr="009207FD">
        <w:rPr>
          <w:rFonts w:ascii="Times New Roman" w:eastAsia="宋体" w:hAnsi="Times New Roman" w:cs="Times New Roman"/>
          <w:sz w:val="18"/>
          <w:szCs w:val="18"/>
        </w:rPr>
        <w:t>熵</w:t>
      </w:r>
      <w:proofErr w:type="gramEnd"/>
      <w:r w:rsidR="001C32C4" w:rsidRPr="009207FD">
        <w:rPr>
          <w:rFonts w:ascii="Times New Roman" w:eastAsia="宋体" w:hAnsi="Times New Roman" w:cs="Times New Roman"/>
          <w:sz w:val="18"/>
          <w:szCs w:val="18"/>
        </w:rPr>
        <w:t>损失函数与能显著提升网络的</w:t>
      </w:r>
      <w:proofErr w:type="spellStart"/>
      <w:r w:rsidR="001C32C4" w:rsidRPr="009207FD">
        <w:rPr>
          <w:rFonts w:ascii="Times New Roman" w:eastAsia="宋体" w:hAnsi="Times New Roman" w:cs="Times New Roman"/>
          <w:sz w:val="18"/>
          <w:szCs w:val="18"/>
        </w:rPr>
        <w:t>mIoU</w:t>
      </w:r>
      <w:proofErr w:type="spellEnd"/>
      <w:r w:rsidR="001C32C4" w:rsidRPr="009207FD">
        <w:rPr>
          <w:rFonts w:ascii="Times New Roman" w:eastAsia="宋体" w:hAnsi="Times New Roman" w:cs="Times New Roman"/>
          <w:sz w:val="18"/>
          <w:szCs w:val="18"/>
        </w:rPr>
        <w:t>得分的</w:t>
      </w:r>
      <w:proofErr w:type="spellStart"/>
      <w:r w:rsidR="001C32C4" w:rsidRPr="009207FD">
        <w:rPr>
          <w:rFonts w:ascii="Times New Roman" w:eastAsia="宋体" w:hAnsi="Times New Roman" w:cs="Times New Roman"/>
          <w:sz w:val="18"/>
          <w:szCs w:val="18"/>
        </w:rPr>
        <w:t>Lovasz</w:t>
      </w:r>
      <w:proofErr w:type="spellEnd"/>
      <w:r w:rsidR="001C32C4" w:rsidRPr="009207FD">
        <w:rPr>
          <w:rFonts w:ascii="Times New Roman" w:eastAsia="宋体" w:hAnsi="Times New Roman" w:cs="Times New Roman"/>
          <w:sz w:val="18"/>
          <w:szCs w:val="18"/>
        </w:rPr>
        <w:t xml:space="preserve"> </w:t>
      </w:r>
      <w:proofErr w:type="spellStart"/>
      <w:r w:rsidR="001C32C4" w:rsidRPr="009207FD">
        <w:rPr>
          <w:rFonts w:ascii="Times New Roman" w:eastAsia="宋体" w:hAnsi="Times New Roman" w:cs="Times New Roman"/>
          <w:sz w:val="18"/>
          <w:szCs w:val="18"/>
        </w:rPr>
        <w:t>Softmax</w:t>
      </w:r>
      <w:proofErr w:type="spellEnd"/>
      <w:r w:rsidR="001C32C4" w:rsidRPr="009207FD">
        <w:rPr>
          <w:rFonts w:ascii="Times New Roman" w:eastAsia="宋体" w:hAnsi="Times New Roman" w:cs="Times New Roman"/>
          <w:sz w:val="18"/>
          <w:szCs w:val="18"/>
        </w:rPr>
        <w:t>损失函数相结合</w:t>
      </w:r>
      <w:r w:rsidR="008C2BC6" w:rsidRPr="009207FD">
        <w:rPr>
          <w:rFonts w:ascii="Times New Roman" w:eastAsia="宋体" w:hAnsi="Times New Roman" w:cs="Times New Roman"/>
          <w:sz w:val="18"/>
          <w:szCs w:val="18"/>
        </w:rPr>
        <w:t>形成全新</w:t>
      </w:r>
      <w:r w:rsidR="009207FD">
        <w:rPr>
          <w:rFonts w:ascii="Times New Roman" w:eastAsia="宋体" w:hAnsi="Times New Roman" w:cs="Times New Roman" w:hint="eastAsia"/>
          <w:sz w:val="18"/>
          <w:szCs w:val="18"/>
        </w:rPr>
        <w:t>损失</w:t>
      </w:r>
      <w:r w:rsidR="001C32C4" w:rsidRPr="009207FD">
        <w:rPr>
          <w:rFonts w:ascii="Times New Roman" w:eastAsia="宋体" w:hAnsi="Times New Roman" w:cs="Times New Roman"/>
          <w:sz w:val="18"/>
          <w:szCs w:val="18"/>
        </w:rPr>
        <w:t>。</w:t>
      </w:r>
      <w:r w:rsidR="003673C8" w:rsidRPr="009207FD">
        <w:rPr>
          <w:rFonts w:ascii="Times New Roman" w:eastAsia="宋体" w:hAnsi="Times New Roman" w:cs="Times New Roman"/>
          <w:b/>
          <w:sz w:val="18"/>
          <w:szCs w:val="18"/>
        </w:rPr>
        <w:t>结果</w:t>
      </w:r>
      <w:r w:rsidR="003673C8" w:rsidRPr="009207FD">
        <w:rPr>
          <w:rFonts w:ascii="Times New Roman" w:hAnsi="Times New Roman" w:cs="Times New Roman"/>
          <w:b/>
          <w:sz w:val="18"/>
          <w:szCs w:val="18"/>
        </w:rPr>
        <w:t xml:space="preserve"> </w:t>
      </w:r>
      <w:r w:rsidR="001C32C4" w:rsidRPr="009207FD">
        <w:rPr>
          <w:rFonts w:ascii="Times New Roman" w:eastAsia="宋体" w:hAnsi="Times New Roman" w:cs="Times New Roman"/>
          <w:sz w:val="18"/>
          <w:szCs w:val="18"/>
        </w:rPr>
        <w:t>本文在</w:t>
      </w:r>
      <w:r w:rsidR="001C32C4" w:rsidRPr="009207FD">
        <w:rPr>
          <w:rFonts w:ascii="Times New Roman" w:eastAsia="宋体" w:hAnsi="Times New Roman" w:cs="Times New Roman"/>
          <w:sz w:val="18"/>
          <w:szCs w:val="18"/>
        </w:rPr>
        <w:t>“BDCI 2017</w:t>
      </w:r>
      <w:r w:rsidR="001C32C4" w:rsidRPr="009207FD">
        <w:rPr>
          <w:rFonts w:ascii="Times New Roman" w:eastAsia="宋体" w:hAnsi="Times New Roman" w:cs="Times New Roman"/>
          <w:sz w:val="18"/>
          <w:szCs w:val="18"/>
        </w:rPr>
        <w:t>佳格数据卫星影像的</w:t>
      </w:r>
      <w:r w:rsidR="001C32C4" w:rsidRPr="009207FD">
        <w:rPr>
          <w:rFonts w:ascii="Times New Roman" w:eastAsia="宋体" w:hAnsi="Times New Roman" w:cs="Times New Roman"/>
          <w:sz w:val="18"/>
          <w:szCs w:val="18"/>
        </w:rPr>
        <w:t>AI</w:t>
      </w:r>
      <w:r w:rsidR="001C32C4" w:rsidRPr="009207FD">
        <w:rPr>
          <w:rFonts w:ascii="Times New Roman" w:eastAsia="宋体" w:hAnsi="Times New Roman" w:cs="Times New Roman"/>
          <w:sz w:val="18"/>
          <w:szCs w:val="18"/>
        </w:rPr>
        <w:t>分类与识别</w:t>
      </w:r>
      <w:r w:rsidR="001C32C4" w:rsidRPr="009207FD">
        <w:rPr>
          <w:rFonts w:ascii="Times New Roman" w:eastAsia="宋体" w:hAnsi="Times New Roman" w:cs="Times New Roman"/>
          <w:sz w:val="18"/>
          <w:szCs w:val="18"/>
        </w:rPr>
        <w:t xml:space="preserve"> ”</w:t>
      </w:r>
      <w:r w:rsidR="001C32C4" w:rsidRPr="009207FD">
        <w:rPr>
          <w:rFonts w:ascii="Times New Roman" w:eastAsia="宋体" w:hAnsi="Times New Roman" w:cs="Times New Roman"/>
          <w:sz w:val="18"/>
          <w:szCs w:val="18"/>
        </w:rPr>
        <w:t>的竞赛数据集上进行对照实验，</w:t>
      </w:r>
      <w:r w:rsidR="008958D8" w:rsidRPr="009207FD">
        <w:rPr>
          <w:rFonts w:ascii="Times New Roman" w:eastAsia="宋体" w:hAnsi="Times New Roman" w:cs="Times New Roman"/>
          <w:sz w:val="18"/>
          <w:szCs w:val="18"/>
        </w:rPr>
        <w:t>将本文损失与</w:t>
      </w:r>
      <w:r w:rsidR="001C32C4" w:rsidRPr="009207FD">
        <w:rPr>
          <w:rFonts w:ascii="Times New Roman" w:eastAsia="宋体" w:hAnsi="Times New Roman" w:cs="Times New Roman"/>
          <w:sz w:val="18"/>
          <w:szCs w:val="18"/>
        </w:rPr>
        <w:t>交叉熵（</w:t>
      </w:r>
      <w:r w:rsidR="001C32C4" w:rsidRPr="009207FD">
        <w:rPr>
          <w:rFonts w:ascii="Times New Roman" w:eastAsia="宋体" w:hAnsi="Times New Roman" w:cs="Times New Roman"/>
          <w:sz w:val="18"/>
          <w:szCs w:val="18"/>
        </w:rPr>
        <w:t>cross entropy</w:t>
      </w:r>
      <w:r w:rsidR="001C32C4" w:rsidRPr="009207FD">
        <w:rPr>
          <w:rFonts w:ascii="Times New Roman" w:eastAsia="宋体" w:hAnsi="Times New Roman" w:cs="Times New Roman"/>
          <w:sz w:val="18"/>
          <w:szCs w:val="18"/>
        </w:rPr>
        <w:t>）、</w:t>
      </w:r>
      <w:proofErr w:type="spellStart"/>
      <w:r w:rsidR="001C32C4" w:rsidRPr="009207FD">
        <w:rPr>
          <w:rFonts w:ascii="Times New Roman" w:eastAsia="宋体" w:hAnsi="Times New Roman" w:cs="Times New Roman"/>
          <w:sz w:val="18"/>
          <w:szCs w:val="18"/>
        </w:rPr>
        <w:t>tversky</w:t>
      </w:r>
      <w:proofErr w:type="spellEnd"/>
      <w:r w:rsidR="001C32C4" w:rsidRPr="009207FD">
        <w:rPr>
          <w:rFonts w:ascii="Times New Roman" w:eastAsia="宋体" w:hAnsi="Times New Roman" w:cs="Times New Roman"/>
          <w:sz w:val="18"/>
          <w:szCs w:val="18"/>
        </w:rPr>
        <w:t>、</w:t>
      </w:r>
      <w:proofErr w:type="spellStart"/>
      <w:r w:rsidR="001C32C4" w:rsidRPr="009207FD">
        <w:rPr>
          <w:rFonts w:ascii="Times New Roman" w:eastAsia="宋体" w:hAnsi="Times New Roman" w:cs="Times New Roman"/>
          <w:sz w:val="18"/>
          <w:szCs w:val="18"/>
        </w:rPr>
        <w:t>Lovasz</w:t>
      </w:r>
      <w:proofErr w:type="spellEnd"/>
      <w:r w:rsidR="001C32C4" w:rsidRPr="009207FD">
        <w:rPr>
          <w:rFonts w:ascii="Times New Roman" w:eastAsia="宋体" w:hAnsi="Times New Roman" w:cs="Times New Roman"/>
          <w:sz w:val="18"/>
          <w:szCs w:val="18"/>
        </w:rPr>
        <w:t>三种损失函数</w:t>
      </w:r>
      <w:r w:rsidR="008958D8" w:rsidRPr="009207FD">
        <w:rPr>
          <w:rFonts w:ascii="Times New Roman" w:eastAsia="宋体" w:hAnsi="Times New Roman" w:cs="Times New Roman"/>
          <w:sz w:val="18"/>
          <w:szCs w:val="18"/>
        </w:rPr>
        <w:t>进行了</w:t>
      </w:r>
      <w:r w:rsidR="001C32C4" w:rsidRPr="009207FD">
        <w:rPr>
          <w:rFonts w:ascii="Times New Roman" w:eastAsia="宋体" w:hAnsi="Times New Roman" w:cs="Times New Roman"/>
          <w:sz w:val="18"/>
          <w:szCs w:val="18"/>
        </w:rPr>
        <w:t>图像分割性能</w:t>
      </w:r>
      <w:r w:rsidR="008958D8" w:rsidRPr="009207FD">
        <w:rPr>
          <w:rFonts w:ascii="Times New Roman" w:eastAsia="宋体" w:hAnsi="Times New Roman" w:cs="Times New Roman"/>
          <w:sz w:val="18"/>
          <w:szCs w:val="18"/>
        </w:rPr>
        <w:t>对比</w:t>
      </w:r>
      <w:r w:rsidR="001C32C4" w:rsidRPr="009207FD">
        <w:rPr>
          <w:rFonts w:ascii="Times New Roman" w:eastAsia="宋体" w:hAnsi="Times New Roman" w:cs="Times New Roman"/>
          <w:sz w:val="18"/>
          <w:szCs w:val="18"/>
        </w:rPr>
        <w:t>。</w:t>
      </w:r>
      <w:r w:rsidR="005570D9" w:rsidRPr="009207FD">
        <w:rPr>
          <w:rFonts w:ascii="Times New Roman" w:eastAsia="宋体" w:hAnsi="Times New Roman" w:cs="Times New Roman"/>
          <w:sz w:val="18"/>
          <w:szCs w:val="18"/>
        </w:rPr>
        <w:t>实验中</w:t>
      </w:r>
      <w:proofErr w:type="spellStart"/>
      <w:r w:rsidR="00D46EDE" w:rsidRPr="009207FD">
        <w:rPr>
          <w:rFonts w:ascii="Times New Roman" w:eastAsia="宋体" w:hAnsi="Times New Roman" w:cs="Times New Roman"/>
          <w:sz w:val="18"/>
          <w:szCs w:val="18"/>
        </w:rPr>
        <w:t>Lovasz-Crossentropy</w:t>
      </w:r>
      <w:proofErr w:type="spellEnd"/>
      <w:r w:rsidR="00D46EDE" w:rsidRPr="009207FD">
        <w:rPr>
          <w:rFonts w:ascii="Times New Roman" w:eastAsia="宋体" w:hAnsi="Times New Roman" w:cs="Times New Roman"/>
          <w:sz w:val="18"/>
          <w:szCs w:val="18"/>
        </w:rPr>
        <w:t xml:space="preserve"> </w:t>
      </w:r>
      <w:proofErr w:type="spellStart"/>
      <w:r w:rsidR="00D46EDE" w:rsidRPr="009207FD">
        <w:rPr>
          <w:rFonts w:ascii="Times New Roman" w:eastAsia="宋体" w:hAnsi="Times New Roman" w:cs="Times New Roman"/>
          <w:sz w:val="18"/>
          <w:szCs w:val="18"/>
        </w:rPr>
        <w:t>Softmax</w:t>
      </w:r>
      <w:proofErr w:type="spellEnd"/>
      <w:r w:rsidR="00D46EDE" w:rsidRPr="009207FD">
        <w:rPr>
          <w:rFonts w:ascii="Times New Roman" w:eastAsia="宋体" w:hAnsi="Times New Roman" w:cs="Times New Roman"/>
          <w:sz w:val="18"/>
          <w:szCs w:val="18"/>
        </w:rPr>
        <w:t>损失</w:t>
      </w:r>
      <w:proofErr w:type="spellStart"/>
      <w:r w:rsidR="005570D9" w:rsidRPr="009207FD">
        <w:rPr>
          <w:rFonts w:ascii="Times New Roman" w:eastAsia="宋体" w:hAnsi="Times New Roman" w:cs="Times New Roman"/>
          <w:sz w:val="18"/>
          <w:szCs w:val="18"/>
        </w:rPr>
        <w:t>mIoU</w:t>
      </w:r>
      <w:proofErr w:type="spellEnd"/>
      <w:r w:rsidR="008958D8" w:rsidRPr="009207FD">
        <w:rPr>
          <w:rFonts w:ascii="Times New Roman" w:eastAsia="宋体" w:hAnsi="Times New Roman" w:cs="Times New Roman"/>
          <w:sz w:val="18"/>
          <w:szCs w:val="18"/>
        </w:rPr>
        <w:t>分数</w:t>
      </w:r>
      <w:r w:rsidR="00D46EDE" w:rsidRPr="009207FD">
        <w:rPr>
          <w:rFonts w:ascii="Times New Roman" w:eastAsia="宋体" w:hAnsi="Times New Roman" w:cs="Times New Roman"/>
          <w:sz w:val="18"/>
          <w:szCs w:val="18"/>
        </w:rPr>
        <w:t>高达</w:t>
      </w:r>
      <w:r w:rsidR="00D46EDE" w:rsidRPr="009207FD">
        <w:rPr>
          <w:rFonts w:ascii="Times New Roman" w:eastAsia="宋体" w:hAnsi="Times New Roman" w:cs="Times New Roman"/>
          <w:sz w:val="18"/>
          <w:szCs w:val="18"/>
        </w:rPr>
        <w:t>0.84</w:t>
      </w:r>
      <w:r w:rsidR="00D46EDE" w:rsidRPr="009207FD">
        <w:rPr>
          <w:rFonts w:ascii="Times New Roman" w:eastAsia="宋体" w:hAnsi="Times New Roman" w:cs="Times New Roman"/>
          <w:sz w:val="18"/>
          <w:szCs w:val="18"/>
        </w:rPr>
        <w:t>，明显超越了交叉熵的</w:t>
      </w:r>
      <w:r w:rsidR="00D46EDE" w:rsidRPr="009207FD">
        <w:rPr>
          <w:rFonts w:ascii="Times New Roman" w:eastAsia="宋体" w:hAnsi="Times New Roman" w:cs="Times New Roman"/>
          <w:sz w:val="18"/>
          <w:szCs w:val="18"/>
        </w:rPr>
        <w:t>0.79</w:t>
      </w:r>
      <w:r w:rsidR="00D46EDE" w:rsidRPr="009207FD">
        <w:rPr>
          <w:rFonts w:ascii="Times New Roman" w:eastAsia="宋体" w:hAnsi="Times New Roman" w:cs="Times New Roman"/>
          <w:sz w:val="18"/>
          <w:szCs w:val="18"/>
        </w:rPr>
        <w:t>与</w:t>
      </w:r>
      <w:proofErr w:type="spellStart"/>
      <w:r w:rsidR="00D46EDE" w:rsidRPr="009207FD">
        <w:rPr>
          <w:rFonts w:ascii="Times New Roman" w:eastAsia="宋体" w:hAnsi="Times New Roman" w:cs="Times New Roman"/>
          <w:sz w:val="18"/>
          <w:szCs w:val="18"/>
        </w:rPr>
        <w:t>Lovasz</w:t>
      </w:r>
      <w:proofErr w:type="spellEnd"/>
      <w:r w:rsidR="00D46EDE" w:rsidRPr="009207FD">
        <w:rPr>
          <w:rFonts w:ascii="Times New Roman" w:eastAsia="宋体" w:hAnsi="Times New Roman" w:cs="Times New Roman"/>
          <w:sz w:val="18"/>
          <w:szCs w:val="18"/>
        </w:rPr>
        <w:t>的</w:t>
      </w:r>
      <w:r w:rsidR="00D46EDE" w:rsidRPr="009207FD">
        <w:rPr>
          <w:rFonts w:ascii="Times New Roman" w:eastAsia="宋体" w:hAnsi="Times New Roman" w:cs="Times New Roman"/>
          <w:sz w:val="18"/>
          <w:szCs w:val="18"/>
        </w:rPr>
        <w:t>0.81</w:t>
      </w:r>
      <w:r w:rsidR="00D46EDE" w:rsidRPr="009207FD">
        <w:rPr>
          <w:rFonts w:ascii="Times New Roman" w:eastAsia="宋体" w:hAnsi="Times New Roman" w:cs="Times New Roman"/>
          <w:sz w:val="18"/>
          <w:szCs w:val="18"/>
        </w:rPr>
        <w:t>；</w:t>
      </w:r>
      <w:r w:rsidR="00D46EDE" w:rsidRPr="009207FD">
        <w:rPr>
          <w:rFonts w:ascii="Times New Roman" w:eastAsia="宋体" w:hAnsi="Times New Roman" w:cs="Times New Roman"/>
          <w:sz w:val="18"/>
          <w:szCs w:val="18"/>
        </w:rPr>
        <w:t>f1-score</w:t>
      </w:r>
      <w:r w:rsidR="00D46EDE" w:rsidRPr="009207FD">
        <w:rPr>
          <w:rFonts w:ascii="Times New Roman" w:eastAsia="宋体" w:hAnsi="Times New Roman" w:cs="Times New Roman"/>
          <w:sz w:val="18"/>
          <w:szCs w:val="18"/>
        </w:rPr>
        <w:t>达到</w:t>
      </w:r>
      <w:r w:rsidR="00D46EDE" w:rsidRPr="009207FD">
        <w:rPr>
          <w:rFonts w:ascii="Times New Roman" w:eastAsia="宋体" w:hAnsi="Times New Roman" w:cs="Times New Roman"/>
          <w:sz w:val="18"/>
          <w:szCs w:val="18"/>
        </w:rPr>
        <w:t>0.91</w:t>
      </w:r>
      <w:r w:rsidR="00D46EDE" w:rsidRPr="009207FD">
        <w:rPr>
          <w:rFonts w:ascii="Times New Roman" w:eastAsia="宋体" w:hAnsi="Times New Roman" w:cs="Times New Roman"/>
          <w:sz w:val="18"/>
          <w:szCs w:val="18"/>
        </w:rPr>
        <w:t>，同样优于交叉熵的</w:t>
      </w:r>
      <w:r w:rsidR="00D46EDE" w:rsidRPr="009207FD">
        <w:rPr>
          <w:rFonts w:ascii="Times New Roman" w:eastAsia="宋体" w:hAnsi="Times New Roman" w:cs="Times New Roman"/>
          <w:sz w:val="18"/>
          <w:szCs w:val="18"/>
        </w:rPr>
        <w:t>0.</w:t>
      </w:r>
      <w:r w:rsidR="007E14FA" w:rsidRPr="009207FD">
        <w:rPr>
          <w:rFonts w:ascii="Times New Roman" w:eastAsia="宋体" w:hAnsi="Times New Roman" w:cs="Times New Roman"/>
          <w:sz w:val="18"/>
          <w:szCs w:val="18"/>
        </w:rPr>
        <w:t>87</w:t>
      </w:r>
      <w:r w:rsidR="00D46EDE" w:rsidRPr="009207FD">
        <w:rPr>
          <w:rFonts w:ascii="Times New Roman" w:eastAsia="宋体" w:hAnsi="Times New Roman" w:cs="Times New Roman"/>
          <w:sz w:val="18"/>
          <w:szCs w:val="18"/>
        </w:rPr>
        <w:t>与</w:t>
      </w:r>
      <w:proofErr w:type="spellStart"/>
      <w:r w:rsidR="00D46EDE" w:rsidRPr="009207FD">
        <w:rPr>
          <w:rFonts w:ascii="Times New Roman" w:eastAsia="宋体" w:hAnsi="Times New Roman" w:cs="Times New Roman"/>
          <w:sz w:val="18"/>
          <w:szCs w:val="18"/>
        </w:rPr>
        <w:t>Lovasz</w:t>
      </w:r>
      <w:proofErr w:type="spellEnd"/>
      <w:r w:rsidR="00D46EDE" w:rsidRPr="009207FD">
        <w:rPr>
          <w:rFonts w:ascii="Times New Roman" w:eastAsia="宋体" w:hAnsi="Times New Roman" w:cs="Times New Roman"/>
          <w:sz w:val="18"/>
          <w:szCs w:val="18"/>
        </w:rPr>
        <w:t>的</w:t>
      </w:r>
      <w:r w:rsidR="00D46EDE" w:rsidRPr="009207FD">
        <w:rPr>
          <w:rFonts w:ascii="Times New Roman" w:eastAsia="宋体" w:hAnsi="Times New Roman" w:cs="Times New Roman"/>
          <w:sz w:val="18"/>
          <w:szCs w:val="18"/>
        </w:rPr>
        <w:t>0.8</w:t>
      </w:r>
      <w:r w:rsidR="007E14FA" w:rsidRPr="009207FD">
        <w:rPr>
          <w:rFonts w:ascii="Times New Roman" w:eastAsia="宋体" w:hAnsi="Times New Roman" w:cs="Times New Roman"/>
          <w:sz w:val="18"/>
          <w:szCs w:val="18"/>
        </w:rPr>
        <w:t>9</w:t>
      </w:r>
      <w:r w:rsidR="00D46EDE" w:rsidRPr="009207FD">
        <w:rPr>
          <w:rFonts w:ascii="Times New Roman" w:eastAsia="宋体" w:hAnsi="Times New Roman" w:cs="Times New Roman"/>
          <w:sz w:val="18"/>
          <w:szCs w:val="18"/>
        </w:rPr>
        <w:t>。</w:t>
      </w:r>
      <w:r w:rsidR="003673C8" w:rsidRPr="009207FD">
        <w:rPr>
          <w:rFonts w:ascii="Times New Roman" w:eastAsia="宋体" w:hAnsi="Times New Roman" w:cs="Times New Roman"/>
          <w:b/>
          <w:sz w:val="18"/>
          <w:szCs w:val="18"/>
        </w:rPr>
        <w:t>结论</w:t>
      </w:r>
      <w:r w:rsidR="003673C8" w:rsidRPr="009207FD">
        <w:rPr>
          <w:rFonts w:ascii="Times New Roman" w:hAnsi="Times New Roman" w:cs="Times New Roman"/>
          <w:b/>
          <w:sz w:val="18"/>
          <w:szCs w:val="18"/>
        </w:rPr>
        <w:t xml:space="preserve"> </w:t>
      </w:r>
      <w:r w:rsidR="00607278" w:rsidRPr="009207FD">
        <w:rPr>
          <w:rFonts w:ascii="Times New Roman" w:eastAsia="宋体" w:hAnsi="Times New Roman" w:cs="Times New Roman"/>
          <w:sz w:val="18"/>
          <w:szCs w:val="18"/>
        </w:rPr>
        <w:t>实验结果表明，本文所提的方法</w:t>
      </w:r>
      <w:r w:rsidR="003E65E2" w:rsidRPr="009207FD">
        <w:rPr>
          <w:rFonts w:ascii="Times New Roman" w:eastAsia="宋体" w:hAnsi="Times New Roman" w:cs="Times New Roman"/>
          <w:sz w:val="18"/>
          <w:szCs w:val="18"/>
        </w:rPr>
        <w:t>在结合了</w:t>
      </w:r>
      <w:proofErr w:type="gramStart"/>
      <w:r w:rsidR="003E65E2" w:rsidRPr="009207FD">
        <w:rPr>
          <w:rFonts w:ascii="Times New Roman" w:eastAsia="宋体" w:hAnsi="Times New Roman" w:cs="Times New Roman"/>
          <w:sz w:val="18"/>
          <w:szCs w:val="18"/>
        </w:rPr>
        <w:t>交叉熵及</w:t>
      </w:r>
      <w:proofErr w:type="spellStart"/>
      <w:proofErr w:type="gramEnd"/>
      <w:r w:rsidR="003E65E2" w:rsidRPr="009207FD">
        <w:rPr>
          <w:rFonts w:ascii="Times New Roman" w:eastAsia="宋体" w:hAnsi="Times New Roman" w:cs="Times New Roman"/>
          <w:sz w:val="18"/>
          <w:szCs w:val="18"/>
        </w:rPr>
        <w:t>Lovasz</w:t>
      </w:r>
      <w:proofErr w:type="spellEnd"/>
      <w:r w:rsidR="003E65E2" w:rsidRPr="009207FD">
        <w:rPr>
          <w:rFonts w:ascii="Times New Roman" w:eastAsia="宋体" w:hAnsi="Times New Roman" w:cs="Times New Roman"/>
          <w:sz w:val="18"/>
          <w:szCs w:val="18"/>
        </w:rPr>
        <w:t xml:space="preserve"> </w:t>
      </w:r>
      <w:proofErr w:type="spellStart"/>
      <w:r w:rsidR="003E65E2" w:rsidRPr="009207FD">
        <w:rPr>
          <w:rFonts w:ascii="Times New Roman" w:eastAsia="宋体" w:hAnsi="Times New Roman" w:cs="Times New Roman"/>
          <w:sz w:val="18"/>
          <w:szCs w:val="18"/>
        </w:rPr>
        <w:t>Softmax</w:t>
      </w:r>
      <w:proofErr w:type="spellEnd"/>
      <w:r w:rsidR="00247B15" w:rsidRPr="009207FD">
        <w:rPr>
          <w:rFonts w:ascii="Times New Roman" w:eastAsia="宋体" w:hAnsi="Times New Roman" w:cs="Times New Roman"/>
          <w:sz w:val="18"/>
          <w:szCs w:val="18"/>
        </w:rPr>
        <w:t>损失后，</w:t>
      </w:r>
      <w:r w:rsidR="00675C97" w:rsidRPr="009207FD">
        <w:rPr>
          <w:rFonts w:ascii="Times New Roman" w:eastAsia="宋体" w:hAnsi="Times New Roman" w:cs="Times New Roman"/>
          <w:sz w:val="18"/>
          <w:szCs w:val="18"/>
        </w:rPr>
        <w:t>取得了更高的</w:t>
      </w:r>
      <w:r w:rsidR="00607278" w:rsidRPr="009207FD">
        <w:rPr>
          <w:rFonts w:ascii="Times New Roman" w:eastAsia="宋体" w:hAnsi="Times New Roman" w:cs="Times New Roman"/>
          <w:sz w:val="18"/>
          <w:szCs w:val="18"/>
        </w:rPr>
        <w:t>分割准确率</w:t>
      </w:r>
      <w:r w:rsidR="000A0D25" w:rsidRPr="009207FD">
        <w:rPr>
          <w:rFonts w:ascii="Times New Roman" w:eastAsia="宋体" w:hAnsi="Times New Roman" w:cs="Times New Roman"/>
          <w:sz w:val="18"/>
          <w:szCs w:val="18"/>
        </w:rPr>
        <w:t>。</w:t>
      </w:r>
      <w:bookmarkEnd w:id="3"/>
    </w:p>
    <w:p w14:paraId="6B269EED" w14:textId="1F95741B" w:rsidR="0041554B" w:rsidRPr="009207FD" w:rsidRDefault="0041554B" w:rsidP="00187439">
      <w:pPr>
        <w:snapToGrid w:val="0"/>
        <w:spacing w:line="300" w:lineRule="exact"/>
        <w:rPr>
          <w:rFonts w:ascii="Times New Roman" w:eastAsia="宋体" w:hAnsi="Times New Roman" w:cs="Times New Roman"/>
          <w:sz w:val="18"/>
          <w:szCs w:val="18"/>
        </w:rPr>
      </w:pPr>
      <w:r w:rsidRPr="009207FD">
        <w:rPr>
          <w:rFonts w:ascii="Times New Roman" w:eastAsia="黑体" w:hAnsi="Times New Roman" w:cs="Times New Roman"/>
          <w:b/>
          <w:bCs/>
          <w:sz w:val="20"/>
          <w:szCs w:val="20"/>
        </w:rPr>
        <w:t>关键词</w:t>
      </w:r>
      <w:r w:rsidRPr="009207FD">
        <w:rPr>
          <w:rFonts w:ascii="Times New Roman" w:eastAsia="楷体" w:hAnsi="Times New Roman" w:cs="Times New Roman"/>
          <w:sz w:val="20"/>
          <w:szCs w:val="20"/>
        </w:rPr>
        <w:t>：</w:t>
      </w:r>
      <w:r w:rsidRPr="009207FD">
        <w:rPr>
          <w:rFonts w:ascii="Times New Roman" w:eastAsia="宋体" w:hAnsi="Times New Roman" w:cs="Times New Roman"/>
          <w:sz w:val="18"/>
          <w:szCs w:val="18"/>
        </w:rPr>
        <w:t>语义分割；</w:t>
      </w:r>
      <w:r w:rsidR="000622EA" w:rsidRPr="009207FD">
        <w:rPr>
          <w:rFonts w:ascii="Times New Roman" w:eastAsia="宋体" w:hAnsi="Times New Roman" w:cs="Times New Roman"/>
          <w:sz w:val="18"/>
          <w:szCs w:val="18"/>
        </w:rPr>
        <w:t>高分</w:t>
      </w:r>
      <w:r w:rsidRPr="009207FD">
        <w:rPr>
          <w:rFonts w:ascii="Times New Roman" w:eastAsia="宋体" w:hAnsi="Times New Roman" w:cs="Times New Roman"/>
          <w:sz w:val="18"/>
          <w:szCs w:val="18"/>
        </w:rPr>
        <w:t>遥感图像；</w:t>
      </w:r>
      <w:r w:rsidR="00C74FB3">
        <w:rPr>
          <w:rFonts w:ascii="Times New Roman" w:eastAsia="宋体" w:hAnsi="Times New Roman" w:cs="Times New Roman"/>
          <w:sz w:val="18"/>
          <w:szCs w:val="18"/>
        </w:rPr>
        <w:t>U-Net</w:t>
      </w:r>
      <w:r w:rsidRPr="009207FD">
        <w:rPr>
          <w:rFonts w:ascii="Times New Roman" w:eastAsia="宋体" w:hAnsi="Times New Roman" w:cs="Times New Roman"/>
          <w:sz w:val="18"/>
          <w:szCs w:val="18"/>
        </w:rPr>
        <w:t>；损失函数；</w:t>
      </w:r>
      <w:proofErr w:type="spellStart"/>
      <w:r w:rsidRPr="009207FD">
        <w:rPr>
          <w:rFonts w:ascii="Times New Roman" w:eastAsia="宋体" w:hAnsi="Times New Roman" w:cs="Times New Roman"/>
          <w:sz w:val="18"/>
          <w:szCs w:val="18"/>
        </w:rPr>
        <w:t>Lovasz</w:t>
      </w:r>
      <w:proofErr w:type="spellEnd"/>
      <w:r w:rsidR="008A1F60" w:rsidRPr="009207FD">
        <w:rPr>
          <w:rFonts w:ascii="Times New Roman" w:eastAsia="宋体" w:hAnsi="Times New Roman" w:cs="Times New Roman"/>
          <w:sz w:val="18"/>
          <w:szCs w:val="18"/>
        </w:rPr>
        <w:t>损失</w:t>
      </w:r>
      <w:r w:rsidRPr="009207FD">
        <w:rPr>
          <w:rFonts w:ascii="Times New Roman" w:eastAsia="宋体" w:hAnsi="Times New Roman" w:cs="Times New Roman"/>
          <w:sz w:val="18"/>
          <w:szCs w:val="18"/>
        </w:rPr>
        <w:t>；</w:t>
      </w:r>
    </w:p>
    <w:p w14:paraId="2180E502" w14:textId="68DE3C4A" w:rsidR="00D42E9A" w:rsidRDefault="00D42E9A" w:rsidP="00187439">
      <w:pPr>
        <w:snapToGrid w:val="0"/>
        <w:spacing w:line="300" w:lineRule="exact"/>
        <w:rPr>
          <w:rFonts w:ascii="宋体" w:eastAsia="宋体" w:hAnsi="宋体"/>
          <w:sz w:val="18"/>
          <w:szCs w:val="18"/>
        </w:rPr>
      </w:pPr>
    </w:p>
    <w:p w14:paraId="30BBD66C" w14:textId="4393FC3C" w:rsidR="00D42E9A" w:rsidRDefault="00C74FB3" w:rsidP="008B6292">
      <w:pPr>
        <w:snapToGrid w:val="0"/>
        <w:spacing w:line="300" w:lineRule="exact"/>
        <w:jc w:val="center"/>
        <w:rPr>
          <w:rFonts w:ascii="Times New Roman" w:eastAsia="宋体" w:hAnsi="Times New Roman" w:cs="Times New Roman"/>
          <w:sz w:val="28"/>
          <w:szCs w:val="28"/>
        </w:rPr>
      </w:pPr>
      <w:r>
        <w:rPr>
          <w:rFonts w:ascii="Times New Roman" w:eastAsia="宋体" w:hAnsi="Times New Roman" w:cs="Times New Roman"/>
          <w:sz w:val="28"/>
          <w:szCs w:val="28"/>
        </w:rPr>
        <w:t>U-Net</w:t>
      </w:r>
      <w:r w:rsidR="00B74825" w:rsidRPr="00D42E9A">
        <w:rPr>
          <w:rFonts w:ascii="Times New Roman" w:eastAsia="宋体" w:hAnsi="Times New Roman" w:cs="Times New Roman"/>
          <w:sz w:val="28"/>
          <w:szCs w:val="28"/>
        </w:rPr>
        <w:t xml:space="preserve"> and </w:t>
      </w:r>
      <w:proofErr w:type="spellStart"/>
      <w:r w:rsidR="00B74825">
        <w:rPr>
          <w:rFonts w:ascii="Times New Roman" w:eastAsia="宋体" w:hAnsi="Times New Roman" w:cs="Times New Roman"/>
          <w:sz w:val="28"/>
          <w:szCs w:val="28"/>
        </w:rPr>
        <w:t>l</w:t>
      </w:r>
      <w:r w:rsidR="00B74825" w:rsidRPr="00D42E9A">
        <w:rPr>
          <w:rFonts w:ascii="Times New Roman" w:eastAsia="宋体" w:hAnsi="Times New Roman" w:cs="Times New Roman"/>
          <w:sz w:val="28"/>
          <w:szCs w:val="28"/>
        </w:rPr>
        <w:t>ovasz-</w:t>
      </w:r>
      <w:r w:rsidR="00B74825">
        <w:rPr>
          <w:rFonts w:ascii="Times New Roman" w:eastAsia="宋体" w:hAnsi="Times New Roman" w:cs="Times New Roman"/>
          <w:sz w:val="28"/>
          <w:szCs w:val="28"/>
        </w:rPr>
        <w:t>c</w:t>
      </w:r>
      <w:r w:rsidR="00B74825" w:rsidRPr="00D42E9A">
        <w:rPr>
          <w:rFonts w:ascii="Times New Roman" w:eastAsia="宋体" w:hAnsi="Times New Roman" w:cs="Times New Roman"/>
          <w:sz w:val="28"/>
          <w:szCs w:val="28"/>
        </w:rPr>
        <w:t>rossentropy</w:t>
      </w:r>
      <w:proofErr w:type="spellEnd"/>
      <w:r w:rsidR="00B74825" w:rsidRPr="00D42E9A">
        <w:rPr>
          <w:rFonts w:ascii="Times New Roman" w:eastAsia="宋体" w:hAnsi="Times New Roman" w:cs="Times New Roman"/>
          <w:sz w:val="28"/>
          <w:szCs w:val="28"/>
        </w:rPr>
        <w:t xml:space="preserve"> </w:t>
      </w:r>
      <w:proofErr w:type="spellStart"/>
      <w:r w:rsidR="00B74825">
        <w:rPr>
          <w:rFonts w:ascii="Times New Roman" w:eastAsia="宋体" w:hAnsi="Times New Roman" w:cs="Times New Roman"/>
          <w:sz w:val="28"/>
          <w:szCs w:val="28"/>
        </w:rPr>
        <w:t>s</w:t>
      </w:r>
      <w:r w:rsidR="00B74825" w:rsidRPr="00D42E9A">
        <w:rPr>
          <w:rFonts w:ascii="Times New Roman" w:eastAsia="宋体" w:hAnsi="Times New Roman" w:cs="Times New Roman"/>
          <w:sz w:val="28"/>
          <w:szCs w:val="28"/>
        </w:rPr>
        <w:t>oftmax</w:t>
      </w:r>
      <w:proofErr w:type="spellEnd"/>
      <w:r w:rsidR="00B74825" w:rsidRPr="00D42E9A">
        <w:rPr>
          <w:rFonts w:ascii="Times New Roman" w:eastAsia="宋体" w:hAnsi="Times New Roman" w:cs="Times New Roman"/>
          <w:sz w:val="28"/>
          <w:szCs w:val="28"/>
        </w:rPr>
        <w:t xml:space="preserve"> </w:t>
      </w:r>
      <w:r w:rsidR="00B74825">
        <w:rPr>
          <w:rFonts w:ascii="Times New Roman" w:eastAsia="宋体" w:hAnsi="Times New Roman" w:cs="Times New Roman"/>
          <w:sz w:val="28"/>
          <w:szCs w:val="28"/>
        </w:rPr>
        <w:t>l</w:t>
      </w:r>
      <w:r w:rsidR="00B74825" w:rsidRPr="00D42E9A">
        <w:rPr>
          <w:rFonts w:ascii="Times New Roman" w:eastAsia="宋体" w:hAnsi="Times New Roman" w:cs="Times New Roman"/>
          <w:sz w:val="28"/>
          <w:szCs w:val="28"/>
        </w:rPr>
        <w:t xml:space="preserve">oss </w:t>
      </w:r>
      <w:r w:rsidR="00B74825">
        <w:rPr>
          <w:rFonts w:ascii="Times New Roman" w:eastAsia="宋体" w:hAnsi="Times New Roman" w:cs="Times New Roman"/>
          <w:sz w:val="28"/>
          <w:szCs w:val="28"/>
        </w:rPr>
        <w:t>f</w:t>
      </w:r>
      <w:r w:rsidR="00B74825" w:rsidRPr="00D42E9A">
        <w:rPr>
          <w:rFonts w:ascii="Times New Roman" w:eastAsia="宋体" w:hAnsi="Times New Roman" w:cs="Times New Roman"/>
          <w:sz w:val="28"/>
          <w:szCs w:val="28"/>
        </w:rPr>
        <w:t xml:space="preserve">unction </w:t>
      </w:r>
      <w:r w:rsidR="00B74825">
        <w:rPr>
          <w:rFonts w:ascii="Times New Roman" w:eastAsia="宋体" w:hAnsi="Times New Roman" w:cs="Times New Roman" w:hint="eastAsia"/>
          <w:sz w:val="28"/>
          <w:szCs w:val="28"/>
        </w:rPr>
        <w:t>method</w:t>
      </w:r>
      <w:r w:rsidR="00B74825">
        <w:rPr>
          <w:rFonts w:ascii="Times New Roman" w:eastAsia="宋体" w:hAnsi="Times New Roman" w:cs="Times New Roman"/>
          <w:sz w:val="28"/>
          <w:szCs w:val="28"/>
        </w:rPr>
        <w:t xml:space="preserve"> </w:t>
      </w:r>
      <w:r w:rsidR="00B74825">
        <w:rPr>
          <w:rFonts w:ascii="Times New Roman" w:eastAsia="宋体" w:hAnsi="Times New Roman" w:cs="Times New Roman" w:hint="eastAsia"/>
          <w:sz w:val="28"/>
          <w:szCs w:val="28"/>
        </w:rPr>
        <w:t>for</w:t>
      </w:r>
      <w:r w:rsidR="00B74825">
        <w:rPr>
          <w:rFonts w:ascii="Times New Roman" w:eastAsia="宋体" w:hAnsi="Times New Roman" w:cs="Times New Roman"/>
          <w:sz w:val="28"/>
          <w:szCs w:val="28"/>
        </w:rPr>
        <w:t xml:space="preserve"> </w:t>
      </w:r>
      <w:r w:rsidR="00D42E9A">
        <w:rPr>
          <w:rFonts w:ascii="Times New Roman" w:eastAsia="宋体" w:hAnsi="Times New Roman" w:cs="Times New Roman"/>
          <w:sz w:val="28"/>
          <w:szCs w:val="28"/>
        </w:rPr>
        <w:t>s</w:t>
      </w:r>
      <w:r w:rsidR="00D42E9A" w:rsidRPr="00D42E9A">
        <w:rPr>
          <w:rFonts w:ascii="Times New Roman" w:eastAsia="宋体" w:hAnsi="Times New Roman" w:cs="Times New Roman"/>
          <w:sz w:val="28"/>
          <w:szCs w:val="28"/>
        </w:rPr>
        <w:t xml:space="preserve">emantic </w:t>
      </w:r>
      <w:r w:rsidR="00D42E9A">
        <w:rPr>
          <w:rFonts w:ascii="Times New Roman" w:eastAsia="宋体" w:hAnsi="Times New Roman" w:cs="Times New Roman"/>
          <w:sz w:val="28"/>
          <w:szCs w:val="28"/>
        </w:rPr>
        <w:t>s</w:t>
      </w:r>
      <w:r w:rsidR="00D42E9A" w:rsidRPr="00D42E9A">
        <w:rPr>
          <w:rFonts w:ascii="Times New Roman" w:eastAsia="宋体" w:hAnsi="Times New Roman" w:cs="Times New Roman"/>
          <w:sz w:val="28"/>
          <w:szCs w:val="28"/>
        </w:rPr>
        <w:t xml:space="preserve">egmentation </w:t>
      </w:r>
      <w:r w:rsidR="00B74825">
        <w:rPr>
          <w:rFonts w:ascii="Times New Roman" w:eastAsia="宋体" w:hAnsi="Times New Roman" w:cs="Times New Roman" w:hint="eastAsia"/>
          <w:sz w:val="28"/>
          <w:szCs w:val="28"/>
        </w:rPr>
        <w:t>of</w:t>
      </w:r>
      <w:r w:rsidR="00D42E9A" w:rsidRPr="00D42E9A">
        <w:rPr>
          <w:rFonts w:ascii="Times New Roman" w:eastAsia="宋体" w:hAnsi="Times New Roman" w:cs="Times New Roman"/>
          <w:sz w:val="28"/>
          <w:szCs w:val="28"/>
        </w:rPr>
        <w:t xml:space="preserve"> </w:t>
      </w:r>
      <w:r w:rsidR="00D42E9A">
        <w:rPr>
          <w:rFonts w:ascii="Times New Roman" w:eastAsia="宋体" w:hAnsi="Times New Roman" w:cs="Times New Roman"/>
          <w:sz w:val="28"/>
          <w:szCs w:val="28"/>
        </w:rPr>
        <w:t>h</w:t>
      </w:r>
      <w:r w:rsidR="00D42E9A" w:rsidRPr="00D42E9A">
        <w:rPr>
          <w:rFonts w:ascii="Times New Roman" w:eastAsia="宋体" w:hAnsi="Times New Roman" w:cs="Times New Roman"/>
          <w:sz w:val="28"/>
          <w:szCs w:val="28"/>
        </w:rPr>
        <w:t xml:space="preserve">igh-resolution </w:t>
      </w:r>
      <w:r w:rsidR="00D42E9A">
        <w:rPr>
          <w:rFonts w:ascii="Times New Roman" w:eastAsia="宋体" w:hAnsi="Times New Roman" w:cs="Times New Roman"/>
          <w:sz w:val="28"/>
          <w:szCs w:val="28"/>
        </w:rPr>
        <w:t>r</w:t>
      </w:r>
      <w:r w:rsidR="00D42E9A" w:rsidRPr="00D42E9A">
        <w:rPr>
          <w:rFonts w:ascii="Times New Roman" w:eastAsia="宋体" w:hAnsi="Times New Roman" w:cs="Times New Roman"/>
          <w:sz w:val="28"/>
          <w:szCs w:val="28"/>
        </w:rPr>
        <w:t xml:space="preserve">emote </w:t>
      </w:r>
      <w:r w:rsidR="00D42E9A">
        <w:rPr>
          <w:rFonts w:ascii="Times New Roman" w:eastAsia="宋体" w:hAnsi="Times New Roman" w:cs="Times New Roman"/>
          <w:sz w:val="28"/>
          <w:szCs w:val="28"/>
        </w:rPr>
        <w:t>s</w:t>
      </w:r>
      <w:r w:rsidR="00D42E9A" w:rsidRPr="00D42E9A">
        <w:rPr>
          <w:rFonts w:ascii="Times New Roman" w:eastAsia="宋体" w:hAnsi="Times New Roman" w:cs="Times New Roman"/>
          <w:sz w:val="28"/>
          <w:szCs w:val="28"/>
        </w:rPr>
        <w:t xml:space="preserve">ensing </w:t>
      </w:r>
      <w:r w:rsidR="00D42E9A">
        <w:rPr>
          <w:rFonts w:ascii="Times New Roman" w:eastAsia="宋体" w:hAnsi="Times New Roman" w:cs="Times New Roman"/>
          <w:sz w:val="28"/>
          <w:szCs w:val="28"/>
        </w:rPr>
        <w:t>i</w:t>
      </w:r>
      <w:r w:rsidR="00D42E9A" w:rsidRPr="00D42E9A">
        <w:rPr>
          <w:rFonts w:ascii="Times New Roman" w:eastAsia="宋体" w:hAnsi="Times New Roman" w:cs="Times New Roman"/>
          <w:sz w:val="28"/>
          <w:szCs w:val="28"/>
        </w:rPr>
        <w:t xml:space="preserve">mages </w:t>
      </w:r>
    </w:p>
    <w:p w14:paraId="35A3E4EB" w14:textId="5AF740F2" w:rsidR="00D42E9A" w:rsidRPr="00A27DFD" w:rsidRDefault="000061DA" w:rsidP="00D42E9A">
      <w:pPr>
        <w:jc w:val="center"/>
        <w:rPr>
          <w:rFonts w:ascii="仿宋" w:eastAsia="仿宋" w:hAnsi="仿宋" w:cs="Times New Roman"/>
          <w:sz w:val="28"/>
          <w:szCs w:val="28"/>
        </w:rPr>
      </w:pPr>
      <w:r w:rsidRPr="00A27DFD">
        <w:rPr>
          <w:rFonts w:ascii="仿宋" w:eastAsia="仿宋" w:hAnsi="仿宋" w:cs="Times New Roman" w:hint="eastAsia"/>
          <w:sz w:val="28"/>
          <w:szCs w:val="28"/>
        </w:rPr>
        <w:t>Liu</w:t>
      </w:r>
      <w:r w:rsidRPr="00A27DFD">
        <w:rPr>
          <w:rFonts w:ascii="仿宋" w:eastAsia="仿宋" w:hAnsi="仿宋" w:cs="Times New Roman"/>
          <w:sz w:val="28"/>
          <w:szCs w:val="28"/>
        </w:rPr>
        <w:t xml:space="preserve"> </w:t>
      </w:r>
      <w:r w:rsidRPr="00A27DFD">
        <w:rPr>
          <w:rFonts w:ascii="仿宋" w:eastAsia="仿宋" w:hAnsi="仿宋" w:cs="Times New Roman" w:hint="eastAsia"/>
          <w:sz w:val="28"/>
          <w:szCs w:val="28"/>
        </w:rPr>
        <w:t>Cheng</w:t>
      </w:r>
      <w:r w:rsidR="00B74825" w:rsidRPr="00A27DFD">
        <w:rPr>
          <w:rFonts w:ascii="仿宋" w:eastAsia="仿宋" w:hAnsi="仿宋" w:cs="Times New Roman" w:hint="eastAsia"/>
          <w:sz w:val="28"/>
          <w:szCs w:val="28"/>
          <w:vertAlign w:val="superscript"/>
        </w:rPr>
        <w:t>1</w:t>
      </w:r>
      <w:r w:rsidR="00B74825" w:rsidRPr="00A27DFD">
        <w:rPr>
          <w:rFonts w:ascii="仿宋" w:eastAsia="仿宋" w:hAnsi="仿宋" w:cs="Times New Roman" w:hint="eastAsia"/>
          <w:sz w:val="28"/>
          <w:szCs w:val="28"/>
        </w:rPr>
        <w:t>，</w:t>
      </w:r>
      <w:r w:rsidR="00B84062" w:rsidRPr="00A27DFD">
        <w:rPr>
          <w:rFonts w:ascii="仿宋" w:eastAsia="仿宋" w:hAnsi="仿宋" w:cs="Times New Roman" w:hint="eastAsia"/>
          <w:sz w:val="28"/>
          <w:szCs w:val="28"/>
        </w:rPr>
        <w:t>Yang</w:t>
      </w:r>
      <w:r w:rsidR="00B84062" w:rsidRPr="00A27DFD">
        <w:rPr>
          <w:rFonts w:ascii="仿宋" w:eastAsia="仿宋" w:hAnsi="仿宋" w:cs="Times New Roman"/>
          <w:sz w:val="28"/>
          <w:szCs w:val="28"/>
        </w:rPr>
        <w:t xml:space="preserve"> Z</w:t>
      </w:r>
      <w:r w:rsidR="00B84062" w:rsidRPr="00A27DFD">
        <w:rPr>
          <w:rFonts w:ascii="仿宋" w:eastAsia="仿宋" w:hAnsi="仿宋" w:cs="Times New Roman" w:hint="eastAsia"/>
          <w:sz w:val="28"/>
          <w:szCs w:val="28"/>
        </w:rPr>
        <w:t>ihao</w:t>
      </w:r>
      <w:r w:rsidR="00B84062" w:rsidRPr="00A27DFD">
        <w:rPr>
          <w:rFonts w:ascii="仿宋" w:eastAsia="仿宋" w:hAnsi="仿宋" w:cs="Times New Roman"/>
          <w:sz w:val="28"/>
          <w:szCs w:val="28"/>
          <w:vertAlign w:val="superscript"/>
        </w:rPr>
        <w:t>2</w:t>
      </w:r>
      <w:r w:rsidR="00B84062" w:rsidRPr="00A27DFD">
        <w:rPr>
          <w:rFonts w:ascii="仿宋" w:eastAsia="仿宋" w:hAnsi="仿宋" w:cs="Times New Roman" w:hint="eastAsia"/>
          <w:sz w:val="28"/>
          <w:szCs w:val="28"/>
        </w:rPr>
        <w:t>，</w:t>
      </w:r>
      <w:r w:rsidR="00B74825" w:rsidRPr="00A27DFD">
        <w:rPr>
          <w:rFonts w:ascii="仿宋" w:eastAsia="仿宋" w:hAnsi="仿宋" w:cs="Times New Roman" w:hint="eastAsia"/>
          <w:sz w:val="28"/>
          <w:szCs w:val="28"/>
        </w:rPr>
        <w:t>W</w:t>
      </w:r>
      <w:r w:rsidR="00B74825" w:rsidRPr="00A27DFD">
        <w:rPr>
          <w:rFonts w:ascii="仿宋" w:eastAsia="仿宋" w:hAnsi="仿宋" w:cs="Times New Roman"/>
          <w:sz w:val="28"/>
          <w:szCs w:val="28"/>
        </w:rPr>
        <w:t>an Xiaohua</w:t>
      </w:r>
      <w:r w:rsidR="00B74825" w:rsidRPr="00A27DFD">
        <w:rPr>
          <w:rFonts w:ascii="仿宋" w:eastAsia="仿宋" w:hAnsi="仿宋" w:cs="Times New Roman" w:hint="eastAsia"/>
          <w:sz w:val="28"/>
          <w:szCs w:val="28"/>
          <w:vertAlign w:val="superscript"/>
        </w:rPr>
        <w:t>2</w:t>
      </w:r>
      <w:r w:rsidR="00B74825" w:rsidRPr="00A27DFD">
        <w:rPr>
          <w:rFonts w:ascii="仿宋" w:eastAsia="仿宋" w:hAnsi="仿宋" w:cs="Times New Roman" w:hint="eastAsia"/>
          <w:sz w:val="28"/>
          <w:szCs w:val="28"/>
        </w:rPr>
        <w:t>，</w:t>
      </w:r>
      <w:proofErr w:type="spellStart"/>
      <w:r w:rsidR="00B74825" w:rsidRPr="00A27DFD">
        <w:rPr>
          <w:rFonts w:ascii="仿宋" w:eastAsia="仿宋" w:hAnsi="仿宋" w:cs="Times New Roman" w:hint="eastAsia"/>
          <w:sz w:val="28"/>
          <w:szCs w:val="28"/>
        </w:rPr>
        <w:t>Q</w:t>
      </w:r>
      <w:r w:rsidR="00B74825" w:rsidRPr="00A27DFD">
        <w:rPr>
          <w:rFonts w:ascii="仿宋" w:eastAsia="仿宋" w:hAnsi="仿宋" w:cs="Times New Roman"/>
          <w:sz w:val="28"/>
          <w:szCs w:val="28"/>
        </w:rPr>
        <w:t>iu</w:t>
      </w:r>
      <w:proofErr w:type="spellEnd"/>
      <w:r w:rsidR="00B74825" w:rsidRPr="00A27DFD">
        <w:rPr>
          <w:rFonts w:ascii="仿宋" w:eastAsia="仿宋" w:hAnsi="仿宋" w:cs="Times New Roman"/>
          <w:sz w:val="28"/>
          <w:szCs w:val="28"/>
        </w:rPr>
        <w:t xml:space="preserve"> Dehui</w:t>
      </w:r>
      <w:r w:rsidR="00B74825" w:rsidRPr="00A27DFD">
        <w:rPr>
          <w:rFonts w:ascii="仿宋" w:eastAsia="仿宋" w:hAnsi="仿宋" w:cs="Times New Roman" w:hint="eastAsia"/>
          <w:sz w:val="28"/>
          <w:szCs w:val="28"/>
          <w:vertAlign w:val="superscript"/>
        </w:rPr>
        <w:t>1</w:t>
      </w:r>
    </w:p>
    <w:p w14:paraId="16ED18AD" w14:textId="20D8515B" w:rsidR="00BD7599" w:rsidRPr="00A27DFD" w:rsidRDefault="00BD7599" w:rsidP="00BD7599">
      <w:pPr>
        <w:jc w:val="center"/>
        <w:rPr>
          <w:rFonts w:ascii="Times New Roman" w:eastAsia="宋体" w:hAnsi="Times New Roman" w:cs="Times New Roman"/>
          <w:i/>
          <w:iCs/>
          <w:sz w:val="15"/>
          <w:szCs w:val="15"/>
        </w:rPr>
      </w:pPr>
      <w:r w:rsidRPr="00A27DFD">
        <w:rPr>
          <w:rFonts w:ascii="Times New Roman" w:eastAsia="宋体" w:hAnsi="Times New Roman" w:cs="Times New Roman"/>
          <w:i/>
          <w:iCs/>
          <w:sz w:val="15"/>
          <w:szCs w:val="15"/>
        </w:rPr>
        <w:t>1.</w:t>
      </w:r>
      <w:r w:rsidR="00B74825" w:rsidRPr="00A27DFD">
        <w:rPr>
          <w:rFonts w:ascii="Times New Roman" w:eastAsia="宋体" w:hAnsi="Times New Roman" w:cs="Times New Roman"/>
          <w:i/>
          <w:iCs/>
          <w:sz w:val="15"/>
          <w:szCs w:val="15"/>
        </w:rPr>
        <w:t xml:space="preserve">College of Information Technology, </w:t>
      </w:r>
      <w:r w:rsidR="000061DA" w:rsidRPr="00A27DFD">
        <w:rPr>
          <w:rFonts w:ascii="Times New Roman" w:eastAsia="宋体" w:hAnsi="Times New Roman" w:cs="Times New Roman"/>
          <w:i/>
          <w:iCs/>
          <w:sz w:val="15"/>
          <w:szCs w:val="15"/>
        </w:rPr>
        <w:t xml:space="preserve">Capital Normal </w:t>
      </w:r>
      <w:proofErr w:type="spellStart"/>
      <w:r w:rsidR="00B74825" w:rsidRPr="00A27DFD">
        <w:rPr>
          <w:rFonts w:ascii="Times New Roman" w:eastAsia="宋体" w:hAnsi="Times New Roman" w:cs="Times New Roman"/>
          <w:i/>
          <w:iCs/>
          <w:sz w:val="15"/>
          <w:szCs w:val="15"/>
        </w:rPr>
        <w:t>Uninversity</w:t>
      </w:r>
      <w:proofErr w:type="spellEnd"/>
      <w:r w:rsidR="00D42E9A" w:rsidRPr="00A27DFD">
        <w:rPr>
          <w:rFonts w:ascii="Times New Roman" w:eastAsia="宋体" w:hAnsi="Times New Roman" w:cs="Times New Roman"/>
          <w:i/>
          <w:iCs/>
          <w:sz w:val="15"/>
          <w:szCs w:val="15"/>
        </w:rPr>
        <w:t>，</w:t>
      </w:r>
      <w:r w:rsidR="000061DA" w:rsidRPr="00A27DFD">
        <w:rPr>
          <w:rFonts w:ascii="Times New Roman" w:eastAsia="宋体" w:hAnsi="Times New Roman" w:cs="Times New Roman"/>
          <w:i/>
          <w:iCs/>
          <w:sz w:val="15"/>
          <w:szCs w:val="15"/>
        </w:rPr>
        <w:t xml:space="preserve">Beijing </w:t>
      </w:r>
      <w:r w:rsidR="00D42E9A" w:rsidRPr="00A27DFD">
        <w:rPr>
          <w:rFonts w:ascii="Times New Roman" w:eastAsia="宋体" w:hAnsi="Times New Roman" w:cs="Times New Roman"/>
          <w:i/>
          <w:iCs/>
          <w:sz w:val="15"/>
          <w:szCs w:val="15"/>
        </w:rPr>
        <w:t>10004</w:t>
      </w:r>
      <w:r w:rsidR="00B74825" w:rsidRPr="00A27DFD">
        <w:rPr>
          <w:rFonts w:ascii="Times New Roman" w:eastAsia="宋体" w:hAnsi="Times New Roman" w:cs="Times New Roman"/>
          <w:i/>
          <w:iCs/>
          <w:sz w:val="15"/>
          <w:szCs w:val="15"/>
        </w:rPr>
        <w:t>8</w:t>
      </w:r>
      <w:r w:rsidR="00D42E9A" w:rsidRPr="00A27DFD">
        <w:rPr>
          <w:rFonts w:ascii="Times New Roman" w:eastAsia="宋体" w:hAnsi="Times New Roman" w:cs="Times New Roman"/>
          <w:i/>
          <w:iCs/>
          <w:sz w:val="15"/>
          <w:szCs w:val="15"/>
        </w:rPr>
        <w:t>，</w:t>
      </w:r>
      <w:r w:rsidR="000061DA" w:rsidRPr="00A27DFD">
        <w:rPr>
          <w:rFonts w:ascii="Times New Roman" w:eastAsia="宋体" w:hAnsi="Times New Roman" w:cs="Times New Roman"/>
          <w:i/>
          <w:iCs/>
          <w:sz w:val="15"/>
          <w:szCs w:val="15"/>
        </w:rPr>
        <w:t>China</w:t>
      </w:r>
      <w:r w:rsidRPr="00A27DFD">
        <w:rPr>
          <w:rFonts w:ascii="Times New Roman" w:eastAsia="宋体" w:hAnsi="Times New Roman" w:cs="Times New Roman"/>
          <w:i/>
          <w:iCs/>
          <w:sz w:val="15"/>
          <w:szCs w:val="15"/>
        </w:rPr>
        <w:t>;</w:t>
      </w:r>
    </w:p>
    <w:p w14:paraId="4A2E4B57" w14:textId="1EAE11C9" w:rsidR="00B74825" w:rsidRPr="00A27DFD" w:rsidRDefault="00BD7599" w:rsidP="00BD7599">
      <w:pPr>
        <w:jc w:val="center"/>
        <w:rPr>
          <w:rFonts w:ascii="Times New Roman" w:eastAsia="宋体" w:hAnsi="Times New Roman" w:cs="Times New Roman"/>
          <w:i/>
          <w:iCs/>
          <w:sz w:val="15"/>
          <w:szCs w:val="15"/>
        </w:rPr>
      </w:pPr>
      <w:r w:rsidRPr="00A27DFD">
        <w:rPr>
          <w:rFonts w:ascii="Times New Roman" w:eastAsia="宋体" w:hAnsi="Times New Roman" w:cs="Times New Roman"/>
          <w:i/>
          <w:iCs/>
          <w:sz w:val="15"/>
          <w:szCs w:val="15"/>
        </w:rPr>
        <w:t>2. Institute of Computing Technology, Chinese Academy of Sciences, Beijing 100190</w:t>
      </w:r>
      <w:r w:rsidRPr="00A27DFD">
        <w:rPr>
          <w:rFonts w:ascii="Times New Roman" w:eastAsia="宋体" w:hAnsi="Times New Roman" w:cs="Times New Roman"/>
          <w:i/>
          <w:iCs/>
          <w:sz w:val="15"/>
          <w:szCs w:val="15"/>
        </w:rPr>
        <w:t>，</w:t>
      </w:r>
      <w:r w:rsidRPr="00A27DFD">
        <w:rPr>
          <w:rFonts w:ascii="Times New Roman" w:eastAsia="宋体" w:hAnsi="Times New Roman" w:cs="Times New Roman"/>
          <w:i/>
          <w:iCs/>
          <w:sz w:val="15"/>
          <w:szCs w:val="15"/>
        </w:rPr>
        <w:t>China</w:t>
      </w:r>
    </w:p>
    <w:p w14:paraId="66487799" w14:textId="7247046E" w:rsidR="00B84062" w:rsidRDefault="003D16A2" w:rsidP="00C74FB3">
      <w:pPr>
        <w:tabs>
          <w:tab w:val="left" w:pos="6379"/>
        </w:tabs>
        <w:snapToGrid w:val="0"/>
        <w:spacing w:line="300" w:lineRule="exact"/>
        <w:rPr>
          <w:rFonts w:ascii="Times New Roman" w:hAnsi="Times New Roman" w:cs="Times New Roman"/>
          <w:sz w:val="18"/>
        </w:rPr>
      </w:pPr>
      <w:r w:rsidRPr="003D16A2">
        <w:rPr>
          <w:rFonts w:ascii="Times New Roman" w:hAnsi="Times New Roman" w:cs="Times New Roman"/>
          <w:b/>
          <w:sz w:val="18"/>
        </w:rPr>
        <w:t>Abstract</w:t>
      </w:r>
      <w:r w:rsidRPr="003D16A2">
        <w:rPr>
          <w:rFonts w:ascii="Times New Roman" w:hAnsi="Times New Roman" w:cs="Times New Roman"/>
          <w:b/>
          <w:bCs/>
          <w:sz w:val="18"/>
        </w:rPr>
        <w:t>:</w:t>
      </w:r>
      <w:r w:rsidRPr="003D16A2">
        <w:t xml:space="preserve"> </w:t>
      </w:r>
      <w:r w:rsidR="00CB407D" w:rsidRPr="00CB407D">
        <w:rPr>
          <w:rFonts w:ascii="Times New Roman" w:hAnsi="Times New Roman" w:cs="Times New Roman"/>
          <w:b/>
          <w:bCs/>
          <w:sz w:val="18"/>
          <w:szCs w:val="20"/>
        </w:rPr>
        <w:t>Objective</w:t>
      </w:r>
      <w:r w:rsidR="00CB407D" w:rsidRPr="00CB407D">
        <w:t xml:space="preserve"> </w:t>
      </w:r>
      <w:r w:rsidR="00B84062" w:rsidRPr="003D16A2">
        <w:rPr>
          <w:rFonts w:ascii="Times New Roman" w:hAnsi="Times New Roman" w:cs="Times New Roman"/>
          <w:sz w:val="18"/>
        </w:rPr>
        <w:t xml:space="preserve">With the development of remote sensing technology in recent years, </w:t>
      </w:r>
      <w:r w:rsidR="00B84062">
        <w:rPr>
          <w:rFonts w:ascii="Times New Roman" w:hAnsi="Times New Roman" w:cs="Times New Roman" w:hint="eastAsia"/>
          <w:sz w:val="18"/>
        </w:rPr>
        <w:t>t</w:t>
      </w:r>
      <w:r w:rsidR="00B84062" w:rsidRPr="00E8492D">
        <w:rPr>
          <w:rFonts w:ascii="Times New Roman" w:hAnsi="Times New Roman" w:cs="Times New Roman"/>
          <w:sz w:val="18"/>
        </w:rPr>
        <w:t>he number of remote sens</w:t>
      </w:r>
      <w:r w:rsidR="00B84062">
        <w:rPr>
          <w:rFonts w:ascii="Times New Roman" w:hAnsi="Times New Roman" w:cs="Times New Roman"/>
          <w:sz w:val="18"/>
        </w:rPr>
        <w:t>ing</w:t>
      </w:r>
      <w:r w:rsidR="00B84062" w:rsidRPr="00E8492D">
        <w:rPr>
          <w:rFonts w:ascii="Times New Roman" w:hAnsi="Times New Roman" w:cs="Times New Roman"/>
          <w:sz w:val="18"/>
        </w:rPr>
        <w:t xml:space="preserve"> images is easier to obtain than the past, and the resolution is improved</w:t>
      </w:r>
      <w:r w:rsidR="00B84062">
        <w:rPr>
          <w:rFonts w:ascii="Times New Roman" w:hAnsi="Times New Roman" w:cs="Times New Roman"/>
          <w:sz w:val="18"/>
        </w:rPr>
        <w:t xml:space="preserve"> obviously</w:t>
      </w:r>
      <w:r w:rsidR="00B84062" w:rsidRPr="00E8492D">
        <w:rPr>
          <w:rFonts w:ascii="Times New Roman" w:hAnsi="Times New Roman" w:cs="Times New Roman"/>
          <w:sz w:val="18"/>
        </w:rPr>
        <w:t>, bringing huge challenges to manual annotation.</w:t>
      </w:r>
      <w:r w:rsidR="001B164B">
        <w:rPr>
          <w:rFonts w:ascii="Times New Roman" w:hAnsi="Times New Roman" w:cs="Times New Roman"/>
          <w:sz w:val="18"/>
        </w:rPr>
        <w:t xml:space="preserve"> </w:t>
      </w:r>
      <w:proofErr w:type="gramStart"/>
      <w:r w:rsidR="00B84062" w:rsidRPr="003D16A2">
        <w:rPr>
          <w:rFonts w:ascii="Times New Roman" w:hAnsi="Times New Roman" w:cs="Times New Roman"/>
          <w:sz w:val="18"/>
        </w:rPr>
        <w:t>At</w:t>
      </w:r>
      <w:proofErr w:type="gramEnd"/>
      <w:r w:rsidR="00B84062" w:rsidRPr="003D16A2">
        <w:rPr>
          <w:rFonts w:ascii="Times New Roman" w:hAnsi="Times New Roman" w:cs="Times New Roman"/>
          <w:sz w:val="18"/>
        </w:rPr>
        <w:t xml:space="preserve"> this time, people have adopted deep learning-based algorithms as the mainstream semantic segmentation scheme. In this context, it has become the main research direction to expand the segmentation scheme based on deep learning and try to extend it to the </w:t>
      </w:r>
      <w:proofErr w:type="gramStart"/>
      <w:r w:rsidR="00B84062" w:rsidRPr="007E7246">
        <w:rPr>
          <w:rFonts w:ascii="Times New Roman" w:hAnsi="Times New Roman" w:cs="Times New Roman"/>
          <w:sz w:val="18"/>
        </w:rPr>
        <w:t>h</w:t>
      </w:r>
      <w:r w:rsidR="00B84062">
        <w:rPr>
          <w:rFonts w:ascii="Times New Roman" w:hAnsi="Times New Roman" w:cs="Times New Roman"/>
          <w:sz w:val="18"/>
        </w:rPr>
        <w:t>i</w:t>
      </w:r>
      <w:r w:rsidR="00B84062" w:rsidRPr="007E7246">
        <w:rPr>
          <w:rFonts w:ascii="Times New Roman" w:hAnsi="Times New Roman" w:cs="Times New Roman"/>
          <w:sz w:val="18"/>
        </w:rPr>
        <w:t>gh resolution</w:t>
      </w:r>
      <w:proofErr w:type="gramEnd"/>
      <w:r w:rsidR="00B84062">
        <w:rPr>
          <w:rFonts w:ascii="Times New Roman" w:hAnsi="Times New Roman" w:cs="Times New Roman"/>
          <w:sz w:val="18"/>
        </w:rPr>
        <w:t xml:space="preserve"> </w:t>
      </w:r>
      <w:r w:rsidR="00B84062" w:rsidRPr="003D16A2">
        <w:rPr>
          <w:rFonts w:ascii="Times New Roman" w:hAnsi="Times New Roman" w:cs="Times New Roman"/>
          <w:sz w:val="18"/>
        </w:rPr>
        <w:t>remote sensing image processing problem. At present, relevant deep learning technologies mainly involve full convolutional networks and their derivative models. At first, people mainly used convolutional neural network (CNN) as a semantic segmentation network, but its storage overhead was too large</w:t>
      </w:r>
      <w:r w:rsidR="00B84062">
        <w:rPr>
          <w:rFonts w:ascii="Times New Roman" w:hAnsi="Times New Roman" w:cs="Times New Roman"/>
          <w:sz w:val="18"/>
        </w:rPr>
        <w:t>. Nevertheless, CNN only focus on the global information, which can’t achieve s</w:t>
      </w:r>
      <w:r w:rsidR="00B84062" w:rsidRPr="00BA5A33">
        <w:rPr>
          <w:rFonts w:ascii="Times New Roman" w:hAnsi="Times New Roman" w:cs="Times New Roman"/>
          <w:sz w:val="18"/>
        </w:rPr>
        <w:t>atisfactory result</w:t>
      </w:r>
      <w:r w:rsidR="00B84062">
        <w:rPr>
          <w:rFonts w:ascii="Times New Roman" w:hAnsi="Times New Roman" w:cs="Times New Roman"/>
          <w:sz w:val="18"/>
        </w:rPr>
        <w:t xml:space="preserve"> in segmentation task.</w:t>
      </w:r>
      <w:r w:rsidR="00B84062" w:rsidRPr="00BA5A33" w:rsidDel="00BA5A33">
        <w:rPr>
          <w:rFonts w:ascii="Times New Roman" w:hAnsi="Times New Roman" w:cs="Times New Roman"/>
          <w:sz w:val="18"/>
        </w:rPr>
        <w:t xml:space="preserve"> </w:t>
      </w:r>
      <w:r w:rsidR="00B84062" w:rsidRPr="003D16A2">
        <w:rPr>
          <w:rFonts w:ascii="Times New Roman" w:hAnsi="Times New Roman" w:cs="Times New Roman"/>
          <w:sz w:val="18"/>
        </w:rPr>
        <w:t>Then, the Full Convolutional Network (FCN) replaced</w:t>
      </w:r>
      <w:r w:rsidR="00B74EEC">
        <w:rPr>
          <w:rFonts w:ascii="Times New Roman" w:hAnsi="Times New Roman" w:cs="Times New Roman"/>
          <w:sz w:val="18"/>
        </w:rPr>
        <w:t xml:space="preserve"> </w:t>
      </w:r>
      <w:r w:rsidR="00B84062">
        <w:rPr>
          <w:rFonts w:ascii="Times New Roman" w:hAnsi="Times New Roman" w:cs="Times New Roman" w:hint="eastAsia"/>
          <w:sz w:val="18"/>
        </w:rPr>
        <w:t>the</w:t>
      </w:r>
      <w:r w:rsidR="00B84062">
        <w:rPr>
          <w:rFonts w:ascii="Times New Roman" w:hAnsi="Times New Roman" w:cs="Times New Roman"/>
          <w:sz w:val="18"/>
        </w:rPr>
        <w:t xml:space="preserve"> last fully connected layer of CNN with a convolutional layer. </w:t>
      </w:r>
      <w:r w:rsidR="00B84062" w:rsidRPr="003D16A2">
        <w:rPr>
          <w:rFonts w:ascii="Times New Roman" w:hAnsi="Times New Roman" w:cs="Times New Roman"/>
          <w:sz w:val="18"/>
        </w:rPr>
        <w:t xml:space="preserve">forming a brand-new network solution. It uses up-sampling and iteration to successfully improve the accuracy of the network, and has become one of the mainstream semantic segmentation solutions models in recent years, including many famous fully convolutional network models such as </w:t>
      </w:r>
      <w:proofErr w:type="spellStart"/>
      <w:r w:rsidR="00B84062" w:rsidRPr="003D16A2">
        <w:rPr>
          <w:rFonts w:ascii="Times New Roman" w:hAnsi="Times New Roman" w:cs="Times New Roman"/>
          <w:sz w:val="18"/>
        </w:rPr>
        <w:t>SegNet</w:t>
      </w:r>
      <w:proofErr w:type="spellEnd"/>
      <w:r w:rsidR="00B84062" w:rsidRPr="003D16A2">
        <w:rPr>
          <w:rFonts w:ascii="Times New Roman" w:hAnsi="Times New Roman" w:cs="Times New Roman"/>
          <w:sz w:val="18"/>
        </w:rPr>
        <w:t xml:space="preserve"> and </w:t>
      </w:r>
      <w:r w:rsidR="00C74FB3">
        <w:rPr>
          <w:rFonts w:ascii="Times New Roman" w:hAnsi="Times New Roman" w:cs="Times New Roman"/>
          <w:sz w:val="18"/>
        </w:rPr>
        <w:t>U-Net</w:t>
      </w:r>
      <w:r w:rsidR="00B84062" w:rsidRPr="003D16A2">
        <w:rPr>
          <w:rFonts w:ascii="Times New Roman" w:hAnsi="Times New Roman" w:cs="Times New Roman"/>
          <w:sz w:val="18"/>
        </w:rPr>
        <w:t xml:space="preserve">. </w:t>
      </w:r>
      <w:proofErr w:type="spellStart"/>
      <w:r w:rsidR="00B84062" w:rsidRPr="003D16A2">
        <w:rPr>
          <w:rFonts w:ascii="Times New Roman" w:hAnsi="Times New Roman" w:cs="Times New Roman"/>
          <w:sz w:val="18"/>
        </w:rPr>
        <w:t>SegNet</w:t>
      </w:r>
      <w:proofErr w:type="spellEnd"/>
      <w:r w:rsidR="00B84062" w:rsidRPr="003D16A2">
        <w:rPr>
          <w:rFonts w:ascii="Times New Roman" w:hAnsi="Times New Roman" w:cs="Times New Roman"/>
          <w:sz w:val="18"/>
        </w:rPr>
        <w:t xml:space="preserve"> </w:t>
      </w:r>
      <w:r w:rsidR="00B84062">
        <w:rPr>
          <w:rFonts w:ascii="Times New Roman" w:hAnsi="Times New Roman" w:cs="Times New Roman"/>
          <w:sz w:val="18"/>
        </w:rPr>
        <w:t xml:space="preserve">utilized </w:t>
      </w:r>
      <w:r w:rsidR="00B84062" w:rsidRPr="003D16A2">
        <w:rPr>
          <w:rFonts w:ascii="Times New Roman" w:hAnsi="Times New Roman" w:cs="Times New Roman"/>
          <w:sz w:val="18"/>
        </w:rPr>
        <w:t xml:space="preserve">the most advanced VGG16 framework </w:t>
      </w:r>
      <w:r w:rsidR="00B84062">
        <w:rPr>
          <w:rFonts w:ascii="Times New Roman" w:hAnsi="Times New Roman" w:cs="Times New Roman"/>
          <w:sz w:val="18"/>
        </w:rPr>
        <w:t xml:space="preserve">as the backbone </w:t>
      </w:r>
      <w:r w:rsidR="00B84062" w:rsidRPr="003D16A2">
        <w:rPr>
          <w:rFonts w:ascii="Times New Roman" w:hAnsi="Times New Roman" w:cs="Times New Roman"/>
          <w:sz w:val="18"/>
        </w:rPr>
        <w:t xml:space="preserve">at the time, and the remaining 13 pooled convolutional layers after removing the fully connected layer are reserved as the </w:t>
      </w:r>
      <w:proofErr w:type="spellStart"/>
      <w:r w:rsidR="00B84062" w:rsidRPr="003D16A2">
        <w:rPr>
          <w:rFonts w:ascii="Times New Roman" w:hAnsi="Times New Roman" w:cs="Times New Roman"/>
          <w:sz w:val="18"/>
        </w:rPr>
        <w:t>downsampling</w:t>
      </w:r>
      <w:proofErr w:type="spellEnd"/>
      <w:r w:rsidR="00B84062" w:rsidRPr="003D16A2">
        <w:rPr>
          <w:rFonts w:ascii="Times New Roman" w:hAnsi="Times New Roman" w:cs="Times New Roman"/>
          <w:sz w:val="18"/>
        </w:rPr>
        <w:t xml:space="preserve"> (</w:t>
      </w:r>
      <w:proofErr w:type="spellStart"/>
      <w:r w:rsidR="00B84062" w:rsidRPr="003D16A2">
        <w:rPr>
          <w:rFonts w:ascii="Times New Roman" w:hAnsi="Times New Roman" w:cs="Times New Roman"/>
          <w:sz w:val="18"/>
        </w:rPr>
        <w:t>ie</w:t>
      </w:r>
      <w:proofErr w:type="spellEnd"/>
      <w:r w:rsidR="00B84062" w:rsidRPr="003D16A2">
        <w:rPr>
          <w:rFonts w:ascii="Times New Roman" w:hAnsi="Times New Roman" w:cs="Times New Roman"/>
          <w:sz w:val="18"/>
        </w:rPr>
        <w:t xml:space="preserve"> encoder) part. Such a </w:t>
      </w:r>
      <w:r w:rsidR="00B84062">
        <w:rPr>
          <w:rFonts w:ascii="Times New Roman" w:hAnsi="Times New Roman" w:cs="Times New Roman"/>
          <w:sz w:val="18"/>
        </w:rPr>
        <w:t>modification</w:t>
      </w:r>
      <w:r w:rsidR="00B84062" w:rsidRPr="003D16A2">
        <w:rPr>
          <w:rFonts w:ascii="Times New Roman" w:hAnsi="Times New Roman" w:cs="Times New Roman"/>
          <w:sz w:val="18"/>
        </w:rPr>
        <w:t xml:space="preserve"> greatly reduces the number of training parameters required for down-sampling (from 134M to 14.7M), thereby reducing training overhead and model complexity. </w:t>
      </w:r>
      <w:r w:rsidR="00B84062" w:rsidRPr="003D16A2">
        <w:rPr>
          <w:rFonts w:ascii="Times New Roman" w:hAnsi="Times New Roman" w:cs="Times New Roman"/>
          <w:sz w:val="18"/>
        </w:rPr>
        <w:lastRenderedPageBreak/>
        <w:t xml:space="preserve">The </w:t>
      </w:r>
      <w:proofErr w:type="spellStart"/>
      <w:r w:rsidR="00B84062" w:rsidRPr="003D16A2">
        <w:rPr>
          <w:rFonts w:ascii="Times New Roman" w:hAnsi="Times New Roman" w:cs="Times New Roman"/>
          <w:sz w:val="18"/>
        </w:rPr>
        <w:t>upsampling</w:t>
      </w:r>
      <w:proofErr w:type="spellEnd"/>
      <w:r w:rsidR="00B84062" w:rsidRPr="003D16A2">
        <w:rPr>
          <w:rFonts w:ascii="Times New Roman" w:hAnsi="Times New Roman" w:cs="Times New Roman"/>
          <w:sz w:val="18"/>
        </w:rPr>
        <w:t xml:space="preserve"> part adopts the </w:t>
      </w:r>
      <w:proofErr w:type="spellStart"/>
      <w:r w:rsidR="00B84062" w:rsidRPr="003D16A2">
        <w:rPr>
          <w:rFonts w:ascii="Times New Roman" w:hAnsi="Times New Roman" w:cs="Times New Roman"/>
          <w:sz w:val="18"/>
        </w:rPr>
        <w:t>upsampling</w:t>
      </w:r>
      <w:proofErr w:type="spellEnd"/>
      <w:r w:rsidR="00B84062" w:rsidRPr="003D16A2">
        <w:rPr>
          <w:rFonts w:ascii="Times New Roman" w:hAnsi="Times New Roman" w:cs="Times New Roman"/>
          <w:sz w:val="18"/>
        </w:rPr>
        <w:t xml:space="preserve"> structure mirrored with </w:t>
      </w:r>
      <w:proofErr w:type="spellStart"/>
      <w:r w:rsidR="00B84062" w:rsidRPr="003D16A2">
        <w:rPr>
          <w:rFonts w:ascii="Times New Roman" w:hAnsi="Times New Roman" w:cs="Times New Roman"/>
          <w:sz w:val="18"/>
        </w:rPr>
        <w:t>downsampling</w:t>
      </w:r>
      <w:proofErr w:type="spellEnd"/>
      <w:r w:rsidR="00B84062" w:rsidRPr="003D16A2">
        <w:rPr>
          <w:rFonts w:ascii="Times New Roman" w:hAnsi="Times New Roman" w:cs="Times New Roman"/>
          <w:sz w:val="18"/>
        </w:rPr>
        <w:t xml:space="preserve">, forming a system where each layer of decoder corresponds to a layer of encoder. The original design of </w:t>
      </w:r>
      <w:r w:rsidR="00C74FB3">
        <w:rPr>
          <w:rFonts w:ascii="Times New Roman" w:hAnsi="Times New Roman" w:cs="Times New Roman"/>
          <w:sz w:val="18"/>
        </w:rPr>
        <w:t>U-Net</w:t>
      </w:r>
      <w:r w:rsidR="00B84062" w:rsidRPr="003D16A2">
        <w:rPr>
          <w:rFonts w:ascii="Times New Roman" w:hAnsi="Times New Roman" w:cs="Times New Roman"/>
          <w:sz w:val="18"/>
        </w:rPr>
        <w:t xml:space="preserve"> is also </w:t>
      </w:r>
      <w:proofErr w:type="gramStart"/>
      <w:r w:rsidR="00B84062" w:rsidRPr="003D16A2">
        <w:rPr>
          <w:rFonts w:ascii="Times New Roman" w:hAnsi="Times New Roman" w:cs="Times New Roman"/>
          <w:sz w:val="18"/>
        </w:rPr>
        <w:t>similar to</w:t>
      </w:r>
      <w:proofErr w:type="gramEnd"/>
      <w:r w:rsidR="00B84062" w:rsidRPr="003D16A2">
        <w:rPr>
          <w:rFonts w:ascii="Times New Roman" w:hAnsi="Times New Roman" w:cs="Times New Roman"/>
          <w:sz w:val="18"/>
        </w:rPr>
        <w:t xml:space="preserve"> the structure of</w:t>
      </w:r>
      <w:r w:rsidR="00C74FB3">
        <w:rPr>
          <w:rFonts w:ascii="Times New Roman" w:hAnsi="Times New Roman" w:cs="Times New Roman"/>
          <w:sz w:val="18"/>
        </w:rPr>
        <w:t xml:space="preserve"> </w:t>
      </w:r>
      <w:proofErr w:type="spellStart"/>
      <w:r w:rsidR="00B84062">
        <w:rPr>
          <w:rFonts w:ascii="Times New Roman" w:hAnsi="Times New Roman" w:cs="Times New Roman"/>
          <w:sz w:val="18"/>
        </w:rPr>
        <w:t>SegN</w:t>
      </w:r>
      <w:r w:rsidR="00B84062">
        <w:rPr>
          <w:rFonts w:ascii="Times New Roman" w:hAnsi="Times New Roman" w:cs="Times New Roman" w:hint="eastAsia"/>
          <w:sz w:val="18"/>
        </w:rPr>
        <w:t>et</w:t>
      </w:r>
      <w:proofErr w:type="spellEnd"/>
      <w:r w:rsidR="00B84062" w:rsidRPr="003D16A2">
        <w:rPr>
          <w:rFonts w:ascii="Times New Roman" w:hAnsi="Times New Roman" w:cs="Times New Roman"/>
          <w:sz w:val="18"/>
        </w:rPr>
        <w:t xml:space="preserve">, which is also divided into two parts: </w:t>
      </w:r>
      <w:proofErr w:type="spellStart"/>
      <w:r w:rsidR="00B84062" w:rsidRPr="003D16A2">
        <w:rPr>
          <w:rFonts w:ascii="Times New Roman" w:hAnsi="Times New Roman" w:cs="Times New Roman"/>
          <w:sz w:val="18"/>
        </w:rPr>
        <w:t>upsampling</w:t>
      </w:r>
      <w:proofErr w:type="spellEnd"/>
      <w:r w:rsidR="00B84062" w:rsidRPr="003D16A2">
        <w:rPr>
          <w:rFonts w:ascii="Times New Roman" w:hAnsi="Times New Roman" w:cs="Times New Roman"/>
          <w:sz w:val="18"/>
        </w:rPr>
        <w:t xml:space="preserve"> and </w:t>
      </w:r>
      <w:proofErr w:type="spellStart"/>
      <w:r w:rsidR="00B84062" w:rsidRPr="003D16A2">
        <w:rPr>
          <w:rFonts w:ascii="Times New Roman" w:hAnsi="Times New Roman" w:cs="Times New Roman"/>
          <w:sz w:val="18"/>
        </w:rPr>
        <w:t>downsampling</w:t>
      </w:r>
      <w:proofErr w:type="spellEnd"/>
      <w:r w:rsidR="00B84062" w:rsidRPr="003D16A2">
        <w:rPr>
          <w:rFonts w:ascii="Times New Roman" w:hAnsi="Times New Roman" w:cs="Times New Roman"/>
          <w:sz w:val="18"/>
        </w:rPr>
        <w:t>.</w:t>
      </w:r>
      <w:r w:rsidR="00C74FB3">
        <w:rPr>
          <w:rFonts w:ascii="Times New Roman" w:hAnsi="Times New Roman" w:cs="Times New Roman"/>
          <w:sz w:val="18"/>
        </w:rPr>
        <w:t xml:space="preserve"> </w:t>
      </w:r>
      <w:r w:rsidR="00B84062">
        <w:rPr>
          <w:rFonts w:ascii="Times New Roman" w:hAnsi="Times New Roman" w:cs="Times New Roman"/>
          <w:sz w:val="18"/>
        </w:rPr>
        <w:t>The each obtained feature map after basic block</w:t>
      </w:r>
      <w:r w:rsidR="00B74EEC">
        <w:rPr>
          <w:rFonts w:ascii="Times New Roman" w:hAnsi="Times New Roman" w:cs="Times New Roman"/>
          <w:sz w:val="18"/>
        </w:rPr>
        <w:t xml:space="preserve"> </w:t>
      </w:r>
      <w:r w:rsidR="00B84062">
        <w:rPr>
          <w:rFonts w:ascii="Times New Roman" w:hAnsi="Times New Roman" w:cs="Times New Roman"/>
          <w:sz w:val="18"/>
        </w:rPr>
        <w:t xml:space="preserve">(two convolutional layers and one </w:t>
      </w:r>
      <w:proofErr w:type="spellStart"/>
      <w:r w:rsidR="00B84062">
        <w:rPr>
          <w:rFonts w:ascii="Times New Roman" w:hAnsi="Times New Roman" w:cs="Times New Roman"/>
          <w:sz w:val="18"/>
        </w:rPr>
        <w:t>maxpooling</w:t>
      </w:r>
      <w:proofErr w:type="spellEnd"/>
      <w:r w:rsidR="00B84062">
        <w:rPr>
          <w:rFonts w:ascii="Times New Roman" w:hAnsi="Times New Roman" w:cs="Times New Roman"/>
          <w:sz w:val="18"/>
        </w:rPr>
        <w:t xml:space="preserve"> layer) has different scale, these feature maps will concatenate with the same scale feature maps in the </w:t>
      </w:r>
      <w:proofErr w:type="spellStart"/>
      <w:r w:rsidR="00B84062">
        <w:rPr>
          <w:rFonts w:ascii="Times New Roman" w:hAnsi="Times New Roman" w:cs="Times New Roman"/>
          <w:sz w:val="18"/>
        </w:rPr>
        <w:t>upsampling</w:t>
      </w:r>
      <w:proofErr w:type="spellEnd"/>
      <w:r w:rsidR="00B84062">
        <w:rPr>
          <w:rFonts w:ascii="Times New Roman" w:hAnsi="Times New Roman" w:cs="Times New Roman"/>
          <w:sz w:val="18"/>
        </w:rPr>
        <w:t xml:space="preserve"> part.  </w:t>
      </w:r>
      <w:r w:rsidR="00B84062" w:rsidRPr="003D16A2">
        <w:rPr>
          <w:rFonts w:ascii="Times New Roman" w:hAnsi="Times New Roman" w:cs="Times New Roman"/>
          <w:sz w:val="18"/>
        </w:rPr>
        <w:t xml:space="preserve"> </w:t>
      </w:r>
      <w:r w:rsidR="00C74FB3">
        <w:rPr>
          <w:rFonts w:ascii="Times New Roman" w:hAnsi="Times New Roman" w:cs="Times New Roman"/>
          <w:sz w:val="18"/>
        </w:rPr>
        <w:t>U-Net</w:t>
      </w:r>
      <w:r w:rsidR="00B84062" w:rsidRPr="003D16A2">
        <w:rPr>
          <w:rFonts w:ascii="Times New Roman" w:hAnsi="Times New Roman" w:cs="Times New Roman"/>
          <w:sz w:val="18"/>
        </w:rPr>
        <w:t xml:space="preserve"> has a clearer U-shaped structure and better adjustability</w:t>
      </w:r>
      <w:r w:rsidR="00B84062">
        <w:rPr>
          <w:rFonts w:ascii="Times New Roman" w:hAnsi="Times New Roman" w:cs="Times New Roman" w:hint="eastAsia"/>
          <w:sz w:val="18"/>
        </w:rPr>
        <w:t>,</w:t>
      </w:r>
      <w:r w:rsidR="00B84062">
        <w:rPr>
          <w:rFonts w:ascii="Times New Roman" w:hAnsi="Times New Roman" w:cs="Times New Roman"/>
          <w:sz w:val="18"/>
        </w:rPr>
        <w:t xml:space="preserve"> </w:t>
      </w:r>
      <w:proofErr w:type="gramStart"/>
      <w:r w:rsidR="00B84062" w:rsidRPr="003D16A2">
        <w:rPr>
          <w:rFonts w:ascii="Times New Roman" w:hAnsi="Times New Roman" w:cs="Times New Roman"/>
          <w:sz w:val="18"/>
        </w:rPr>
        <w:t>a large number of</w:t>
      </w:r>
      <w:proofErr w:type="gramEnd"/>
      <w:r w:rsidR="00B84062" w:rsidRPr="003D16A2">
        <w:rPr>
          <w:rFonts w:ascii="Times New Roman" w:hAnsi="Times New Roman" w:cs="Times New Roman"/>
          <w:sz w:val="18"/>
        </w:rPr>
        <w:t xml:space="preserve"> studies have shown that </w:t>
      </w:r>
      <w:r w:rsidR="00C74FB3">
        <w:rPr>
          <w:rFonts w:ascii="Times New Roman" w:hAnsi="Times New Roman" w:cs="Times New Roman"/>
          <w:sz w:val="18"/>
        </w:rPr>
        <w:t>U-Net</w:t>
      </w:r>
      <w:r w:rsidR="00B84062" w:rsidRPr="003D16A2">
        <w:rPr>
          <w:rFonts w:ascii="Times New Roman" w:hAnsi="Times New Roman" w:cs="Times New Roman"/>
          <w:sz w:val="18"/>
        </w:rPr>
        <w:t xml:space="preserve"> grafting excellent network models such as Inception, Mobile net, and </w:t>
      </w:r>
      <w:proofErr w:type="spellStart"/>
      <w:r w:rsidR="00B84062" w:rsidRPr="003D16A2">
        <w:rPr>
          <w:rFonts w:ascii="Times New Roman" w:hAnsi="Times New Roman" w:cs="Times New Roman"/>
          <w:sz w:val="18"/>
        </w:rPr>
        <w:t>ResNet</w:t>
      </w:r>
      <w:proofErr w:type="spellEnd"/>
      <w:r w:rsidR="00B84062" w:rsidRPr="003D16A2">
        <w:rPr>
          <w:rFonts w:ascii="Times New Roman" w:hAnsi="Times New Roman" w:cs="Times New Roman"/>
          <w:sz w:val="18"/>
        </w:rPr>
        <w:t xml:space="preserve"> can achieve outstanding results.</w:t>
      </w:r>
      <w:r w:rsidR="00B84062" w:rsidRPr="00B713C1">
        <w:t xml:space="preserve"> </w:t>
      </w:r>
      <w:r w:rsidR="00B84062" w:rsidRPr="00B713C1">
        <w:rPr>
          <w:rFonts w:ascii="Times New Roman" w:hAnsi="Times New Roman" w:cs="Times New Roman"/>
          <w:sz w:val="18"/>
        </w:rPr>
        <w:t>In addition, the loss function has a kind of influence on network performance</w:t>
      </w:r>
      <w:r w:rsidR="00B84062">
        <w:rPr>
          <w:rFonts w:ascii="Times New Roman" w:hAnsi="Times New Roman" w:cs="Times New Roman" w:hint="eastAsia"/>
          <w:sz w:val="18"/>
        </w:rPr>
        <w:t>.</w:t>
      </w:r>
      <w:r w:rsidR="00B84062" w:rsidRPr="003D16A2">
        <w:rPr>
          <w:rFonts w:ascii="Times New Roman" w:hAnsi="Times New Roman" w:cs="Times New Roman"/>
          <w:sz w:val="18"/>
        </w:rPr>
        <w:t xml:space="preserve"> The most classic loss function is the </w:t>
      </w:r>
      <w:r w:rsidR="00B74EEC" w:rsidRPr="003D16A2">
        <w:rPr>
          <w:rFonts w:ascii="Times New Roman" w:hAnsi="Times New Roman" w:cs="Times New Roman"/>
          <w:sz w:val="18"/>
        </w:rPr>
        <w:t>cross-entropy</w:t>
      </w:r>
      <w:r w:rsidR="00B84062" w:rsidRPr="003D16A2">
        <w:rPr>
          <w:rFonts w:ascii="Times New Roman" w:hAnsi="Times New Roman" w:cs="Times New Roman"/>
          <w:sz w:val="18"/>
        </w:rPr>
        <w:t xml:space="preserve"> loss, which is one of the </w:t>
      </w:r>
      <w:proofErr w:type="gramStart"/>
      <w:r w:rsidR="00B84062" w:rsidRPr="003D16A2">
        <w:rPr>
          <w:rFonts w:ascii="Times New Roman" w:hAnsi="Times New Roman" w:cs="Times New Roman"/>
          <w:sz w:val="18"/>
        </w:rPr>
        <w:t>most commonly used</w:t>
      </w:r>
      <w:proofErr w:type="gramEnd"/>
      <w:r w:rsidR="00B84062" w:rsidRPr="003D16A2">
        <w:rPr>
          <w:rFonts w:ascii="Times New Roman" w:hAnsi="Times New Roman" w:cs="Times New Roman"/>
          <w:sz w:val="18"/>
        </w:rPr>
        <w:t xml:space="preserve"> losses in the deep learning field. It focuses on the distance relationship between two probability distributions. The smaller the cross entropy, the closer the two are. In recent years, researchers have proposed a new </w:t>
      </w:r>
      <w:proofErr w:type="spellStart"/>
      <w:r w:rsidR="00B84062" w:rsidRPr="003D16A2">
        <w:rPr>
          <w:rFonts w:ascii="Times New Roman" w:hAnsi="Times New Roman" w:cs="Times New Roman"/>
          <w:sz w:val="18"/>
        </w:rPr>
        <w:t>Lovasz</w:t>
      </w:r>
      <w:proofErr w:type="spellEnd"/>
      <w:r w:rsidR="00B84062" w:rsidRPr="003D16A2">
        <w:rPr>
          <w:rFonts w:ascii="Times New Roman" w:hAnsi="Times New Roman" w:cs="Times New Roman"/>
          <w:sz w:val="18"/>
        </w:rPr>
        <w:t xml:space="preserve"> </w:t>
      </w:r>
      <w:proofErr w:type="spellStart"/>
      <w:r w:rsidR="00B84062" w:rsidRPr="003D16A2">
        <w:rPr>
          <w:rFonts w:ascii="Times New Roman" w:hAnsi="Times New Roman" w:cs="Times New Roman"/>
          <w:sz w:val="18"/>
        </w:rPr>
        <w:t>Softmax</w:t>
      </w:r>
      <w:proofErr w:type="spellEnd"/>
      <w:r w:rsidR="00B84062" w:rsidRPr="003D16A2">
        <w:rPr>
          <w:rFonts w:ascii="Times New Roman" w:hAnsi="Times New Roman" w:cs="Times New Roman"/>
          <w:sz w:val="18"/>
        </w:rPr>
        <w:t xml:space="preserve"> loss in order to better complete tasks such as deep learning-based image semantic segmentation (improving the </w:t>
      </w:r>
      <w:proofErr w:type="spellStart"/>
      <w:r w:rsidR="00B84062" w:rsidRPr="003D16A2">
        <w:rPr>
          <w:rFonts w:ascii="Times New Roman" w:hAnsi="Times New Roman" w:cs="Times New Roman"/>
          <w:sz w:val="18"/>
        </w:rPr>
        <w:t>mIoU</w:t>
      </w:r>
      <w:proofErr w:type="spellEnd"/>
      <w:r w:rsidR="00B84062" w:rsidRPr="003D16A2">
        <w:rPr>
          <w:rFonts w:ascii="Times New Roman" w:hAnsi="Times New Roman" w:cs="Times New Roman"/>
          <w:sz w:val="18"/>
        </w:rPr>
        <w:t xml:space="preserve"> score). It was first proposed in the CVPR of 2018, and it had outstanding performance in the Kaggle competition (the models of the top five teams are different, but the loss function is almost all </w:t>
      </w:r>
      <w:proofErr w:type="spellStart"/>
      <w:r w:rsidR="00B84062" w:rsidRPr="003D16A2">
        <w:rPr>
          <w:rFonts w:ascii="Times New Roman" w:hAnsi="Times New Roman" w:cs="Times New Roman"/>
          <w:sz w:val="18"/>
        </w:rPr>
        <w:t>Lovasz</w:t>
      </w:r>
      <w:proofErr w:type="spellEnd"/>
      <w:r w:rsidR="00B84062" w:rsidRPr="003D16A2">
        <w:rPr>
          <w:rFonts w:ascii="Times New Roman" w:hAnsi="Times New Roman" w:cs="Times New Roman"/>
          <w:sz w:val="18"/>
        </w:rPr>
        <w:t xml:space="preserve">). Unlike cross-entropy based on accuracy, </w:t>
      </w:r>
      <w:proofErr w:type="spellStart"/>
      <w:r w:rsidR="00B84062" w:rsidRPr="003D16A2">
        <w:rPr>
          <w:rFonts w:ascii="Times New Roman" w:hAnsi="Times New Roman" w:cs="Times New Roman"/>
          <w:sz w:val="18"/>
        </w:rPr>
        <w:t>Lovasz</w:t>
      </w:r>
      <w:proofErr w:type="spellEnd"/>
      <w:r w:rsidR="00B84062" w:rsidRPr="003D16A2">
        <w:rPr>
          <w:rFonts w:ascii="Times New Roman" w:hAnsi="Times New Roman" w:cs="Times New Roman"/>
          <w:sz w:val="18"/>
        </w:rPr>
        <w:t xml:space="preserve"> is a kind of </w:t>
      </w:r>
      <w:proofErr w:type="gramStart"/>
      <w:r w:rsidR="00B84062" w:rsidRPr="003D16A2">
        <w:rPr>
          <w:rFonts w:ascii="Times New Roman" w:hAnsi="Times New Roman" w:cs="Times New Roman"/>
          <w:sz w:val="18"/>
        </w:rPr>
        <w:t>The</w:t>
      </w:r>
      <w:proofErr w:type="gramEnd"/>
      <w:r w:rsidR="00B84062" w:rsidRPr="003D16A2">
        <w:rPr>
          <w:rFonts w:ascii="Times New Roman" w:hAnsi="Times New Roman" w:cs="Times New Roman"/>
          <w:sz w:val="18"/>
        </w:rPr>
        <w:t xml:space="preserve"> loss based on </w:t>
      </w:r>
      <w:proofErr w:type="spellStart"/>
      <w:r w:rsidR="00B84062" w:rsidRPr="003D16A2">
        <w:rPr>
          <w:rFonts w:ascii="Times New Roman" w:hAnsi="Times New Roman" w:cs="Times New Roman"/>
          <w:sz w:val="18"/>
        </w:rPr>
        <w:t>IoU</w:t>
      </w:r>
      <w:proofErr w:type="spellEnd"/>
      <w:r w:rsidR="00B84062" w:rsidRPr="003D16A2">
        <w:rPr>
          <w:rFonts w:ascii="Times New Roman" w:hAnsi="Times New Roman" w:cs="Times New Roman"/>
          <w:sz w:val="18"/>
        </w:rPr>
        <w:t xml:space="preserve"> design,</w:t>
      </w:r>
      <w:r w:rsidR="00796589">
        <w:rPr>
          <w:rFonts w:ascii="Times New Roman" w:hAnsi="Times New Roman" w:cs="Times New Roman"/>
          <w:sz w:val="18"/>
        </w:rPr>
        <w:t xml:space="preserve"> </w:t>
      </w:r>
      <w:r w:rsidR="00B84062" w:rsidRPr="003D16A2">
        <w:rPr>
          <w:rFonts w:ascii="Times New Roman" w:hAnsi="Times New Roman" w:cs="Times New Roman"/>
          <w:sz w:val="18"/>
        </w:rPr>
        <w:t xml:space="preserve">which also means that it is more suitable for segmentation tasks. </w:t>
      </w:r>
      <w:r w:rsidR="00244C24" w:rsidRPr="00244C24">
        <w:rPr>
          <w:rFonts w:ascii="Times New Roman" w:hAnsi="Times New Roman" w:cs="Times New Roman"/>
          <w:sz w:val="18"/>
        </w:rPr>
        <w:t xml:space="preserve">However, although </w:t>
      </w:r>
      <w:proofErr w:type="spellStart"/>
      <w:r w:rsidR="00244C24" w:rsidRPr="00244C24">
        <w:rPr>
          <w:rFonts w:ascii="Times New Roman" w:hAnsi="Times New Roman" w:cs="Times New Roman"/>
          <w:sz w:val="18"/>
        </w:rPr>
        <w:t>Lovasz</w:t>
      </w:r>
      <w:proofErr w:type="spellEnd"/>
      <w:r w:rsidR="00244C24" w:rsidRPr="00244C24">
        <w:rPr>
          <w:rFonts w:ascii="Times New Roman" w:hAnsi="Times New Roman" w:cs="Times New Roman"/>
          <w:sz w:val="18"/>
        </w:rPr>
        <w:t xml:space="preserve"> loss performed very well on Kaggle, it is different from the large number of categories on Kaggle and the remote sensing image information of up to hundreds of GB in that the data set used in this article is very small, with only five categories. In addition, the depth of our proposed network is far less complex than the network in the competition.</w:t>
      </w:r>
      <w:r w:rsidR="00244C24">
        <w:rPr>
          <w:rFonts w:ascii="Times New Roman" w:hAnsi="Times New Roman" w:cs="Times New Roman"/>
          <w:sz w:val="18"/>
        </w:rPr>
        <w:t xml:space="preserve"> </w:t>
      </w:r>
      <w:r w:rsidR="00244C24" w:rsidRPr="00244C24">
        <w:rPr>
          <w:rFonts w:ascii="Times New Roman" w:hAnsi="Times New Roman" w:cs="Times New Roman"/>
          <w:sz w:val="18"/>
        </w:rPr>
        <w:t>In summary, the existing traditional methods for semantic segmentation of high-resolution remote sensing images have slow calculation speed, low efficiency and rely on larger data sets.</w:t>
      </w:r>
      <w:r w:rsidR="00B84062" w:rsidRPr="003D16A2">
        <w:rPr>
          <w:rFonts w:ascii="Times New Roman" w:hAnsi="Times New Roman" w:cs="Times New Roman"/>
          <w:sz w:val="18"/>
        </w:rPr>
        <w:t xml:space="preserve"> It is difficult to deal with the detailed problems such as dense forks of roads and small gaps in buildings that are unique to remote sensing images. </w:t>
      </w:r>
      <w:r w:rsidR="00B84062" w:rsidRPr="00A93A60">
        <w:rPr>
          <w:rFonts w:ascii="Times New Roman" w:hAnsi="Times New Roman" w:cs="Times New Roman"/>
          <w:b/>
          <w:bCs/>
          <w:sz w:val="18"/>
        </w:rPr>
        <w:t>Method</w:t>
      </w:r>
      <w:r w:rsidR="00B84062">
        <w:rPr>
          <w:rFonts w:ascii="Times New Roman" w:hAnsi="Times New Roman" w:cs="Times New Roman"/>
          <w:sz w:val="18"/>
        </w:rPr>
        <w:t xml:space="preserve"> </w:t>
      </w:r>
      <w:r w:rsidR="00B84062" w:rsidRPr="0088277B">
        <w:rPr>
          <w:rFonts w:ascii="Times New Roman" w:hAnsi="Times New Roman" w:cs="Times New Roman"/>
          <w:sz w:val="18"/>
        </w:rPr>
        <w:t xml:space="preserve">In order to solve the above problems, </w:t>
      </w:r>
      <w:r w:rsidR="00EA0ACF">
        <w:rPr>
          <w:rFonts w:ascii="Times New Roman" w:hAnsi="Times New Roman" w:cs="Times New Roman"/>
          <w:sz w:val="18"/>
        </w:rPr>
        <w:t>t</w:t>
      </w:r>
      <w:r w:rsidR="00B84062" w:rsidRPr="003D16A2">
        <w:rPr>
          <w:rFonts w:ascii="Times New Roman" w:hAnsi="Times New Roman" w:cs="Times New Roman"/>
          <w:sz w:val="18"/>
        </w:rPr>
        <w:t xml:space="preserve">his paper proposes a loss function for remote sensing image semantic segmentation and its network structure. In order to avoid the problem of gradient disappearance caused by deep networks , </w:t>
      </w:r>
      <w:r w:rsidR="00C74FB3">
        <w:rPr>
          <w:rFonts w:ascii="Times New Roman" w:hAnsi="Times New Roman" w:cs="Times New Roman"/>
          <w:sz w:val="18"/>
        </w:rPr>
        <w:t>U-Net</w:t>
      </w:r>
      <w:r w:rsidR="00B84062" w:rsidRPr="003D16A2">
        <w:rPr>
          <w:rFonts w:ascii="Times New Roman" w:hAnsi="Times New Roman" w:cs="Times New Roman"/>
          <w:sz w:val="18"/>
        </w:rPr>
        <w:t xml:space="preserve"> with </w:t>
      </w:r>
      <w:proofErr w:type="spellStart"/>
      <w:r w:rsidR="00B84062" w:rsidRPr="003D16A2">
        <w:rPr>
          <w:rFonts w:ascii="Times New Roman" w:hAnsi="Times New Roman" w:cs="Times New Roman"/>
          <w:sz w:val="18"/>
        </w:rPr>
        <w:t>upsampling-downsampling</w:t>
      </w:r>
      <w:proofErr w:type="spellEnd"/>
      <w:r w:rsidR="00B84062" w:rsidRPr="003D16A2">
        <w:rPr>
          <w:rFonts w:ascii="Times New Roman" w:hAnsi="Times New Roman" w:cs="Times New Roman"/>
          <w:sz w:val="18"/>
        </w:rPr>
        <w:t xml:space="preserve"> structure is adopted on the main structure, and grafts the excellent classification network ResNet-34 to the encoder part, and combines with it to form a Res-</w:t>
      </w:r>
      <w:proofErr w:type="spellStart"/>
      <w:r w:rsidR="00B84062" w:rsidRPr="003D16A2">
        <w:rPr>
          <w:rFonts w:ascii="Times New Roman" w:hAnsi="Times New Roman" w:cs="Times New Roman"/>
          <w:sz w:val="18"/>
        </w:rPr>
        <w:t>Unet</w:t>
      </w:r>
      <w:proofErr w:type="spellEnd"/>
      <w:r w:rsidR="00B84062" w:rsidRPr="003D16A2">
        <w:rPr>
          <w:rFonts w:ascii="Times New Roman" w:hAnsi="Times New Roman" w:cs="Times New Roman"/>
          <w:sz w:val="18"/>
        </w:rPr>
        <w:t xml:space="preserve"> network, aiming to integrate the residual module of </w:t>
      </w:r>
      <w:proofErr w:type="spellStart"/>
      <w:r w:rsidR="00B84062" w:rsidRPr="003D16A2">
        <w:rPr>
          <w:rFonts w:ascii="Times New Roman" w:hAnsi="Times New Roman" w:cs="Times New Roman"/>
          <w:sz w:val="18"/>
        </w:rPr>
        <w:t>ResNet</w:t>
      </w:r>
      <w:proofErr w:type="spellEnd"/>
      <w:r w:rsidR="00B84062" w:rsidRPr="003D16A2">
        <w:rPr>
          <w:rFonts w:ascii="Times New Roman" w:hAnsi="Times New Roman" w:cs="Times New Roman"/>
          <w:sz w:val="18"/>
        </w:rPr>
        <w:t xml:space="preserve"> on the basis of keeping a clear U-shaped structure. </w:t>
      </w:r>
      <w:proofErr w:type="gramStart"/>
      <w:r w:rsidR="00B84062" w:rsidRPr="003D16A2">
        <w:rPr>
          <w:rFonts w:ascii="Times New Roman" w:hAnsi="Times New Roman" w:cs="Times New Roman"/>
          <w:sz w:val="18"/>
        </w:rPr>
        <w:t>On the basis of</w:t>
      </w:r>
      <w:proofErr w:type="gramEnd"/>
      <w:r w:rsidR="00B84062" w:rsidRPr="003D16A2">
        <w:rPr>
          <w:rFonts w:ascii="Times New Roman" w:hAnsi="Times New Roman" w:cs="Times New Roman"/>
          <w:sz w:val="18"/>
        </w:rPr>
        <w:t xml:space="preserve"> this network structure, the initialization is set to He initialization and the new optimizer Stochastic Weight Averaging (SWA) is introduced to help </w:t>
      </w:r>
      <w:r w:rsidR="00B84062">
        <w:rPr>
          <w:rFonts w:ascii="Times New Roman" w:hAnsi="Times New Roman" w:cs="Times New Roman" w:hint="eastAsia"/>
          <w:sz w:val="18"/>
        </w:rPr>
        <w:t>network</w:t>
      </w:r>
      <w:r w:rsidR="00B84062">
        <w:rPr>
          <w:rFonts w:ascii="Times New Roman" w:hAnsi="Times New Roman" w:cs="Times New Roman"/>
          <w:sz w:val="18"/>
        </w:rPr>
        <w:t xml:space="preserve"> </w:t>
      </w:r>
      <w:r w:rsidR="00B84062" w:rsidRPr="003D16A2">
        <w:rPr>
          <w:rFonts w:ascii="Times New Roman" w:hAnsi="Times New Roman" w:cs="Times New Roman"/>
          <w:sz w:val="18"/>
        </w:rPr>
        <w:t>converge</w:t>
      </w:r>
      <w:r w:rsidR="00B84062">
        <w:rPr>
          <w:rFonts w:ascii="Times New Roman" w:hAnsi="Times New Roman" w:cs="Times New Roman"/>
          <w:sz w:val="18"/>
        </w:rPr>
        <w:t xml:space="preserve"> </w:t>
      </w:r>
      <w:r w:rsidR="00B84062" w:rsidRPr="00D66701">
        <w:rPr>
          <w:rFonts w:ascii="Times New Roman" w:hAnsi="Times New Roman" w:cs="Times New Roman"/>
          <w:sz w:val="18"/>
        </w:rPr>
        <w:t>more stably</w:t>
      </w:r>
      <w:r w:rsidR="00B84062">
        <w:rPr>
          <w:rFonts w:ascii="Times New Roman" w:hAnsi="Times New Roman" w:cs="Times New Roman" w:hint="eastAsia"/>
          <w:sz w:val="18"/>
        </w:rPr>
        <w:t>.</w:t>
      </w:r>
      <w:r w:rsidR="00EA0ACF">
        <w:rPr>
          <w:rFonts w:ascii="Times New Roman" w:hAnsi="Times New Roman" w:cs="Times New Roman"/>
          <w:sz w:val="18"/>
        </w:rPr>
        <w:t xml:space="preserve"> </w:t>
      </w:r>
      <w:r w:rsidR="00B84062" w:rsidRPr="003D16A2">
        <w:rPr>
          <w:rFonts w:ascii="Times New Roman" w:hAnsi="Times New Roman" w:cs="Times New Roman"/>
          <w:sz w:val="18"/>
        </w:rPr>
        <w:t xml:space="preserve">The concrete realization of SWA innovatively adopts the form of SWA packaging Adam. At the same time, in order to better solve the problem of general learning effect of small datasets and difficulty </w:t>
      </w:r>
      <w:proofErr w:type="spellStart"/>
      <w:r w:rsidR="00B84062" w:rsidRPr="003D16A2">
        <w:rPr>
          <w:rFonts w:ascii="Times New Roman" w:hAnsi="Times New Roman" w:cs="Times New Roman"/>
          <w:sz w:val="18"/>
        </w:rPr>
        <w:t>in</w:t>
      </w:r>
      <w:r w:rsidR="00B84062">
        <w:rPr>
          <w:rFonts w:ascii="Times New Roman" w:hAnsi="Times New Roman" w:cs="Times New Roman"/>
          <w:sz w:val="18"/>
        </w:rPr>
        <w:t>network</w:t>
      </w:r>
      <w:proofErr w:type="spellEnd"/>
      <w:r w:rsidR="00B84062" w:rsidRPr="003D16A2">
        <w:rPr>
          <w:rFonts w:ascii="Times New Roman" w:hAnsi="Times New Roman" w:cs="Times New Roman"/>
          <w:sz w:val="18"/>
        </w:rPr>
        <w:t xml:space="preserve"> convergence in remote sensing image semantic segmentation task, this paper designs a new loss. The loss design idea is to combine cross-entropy loss function (which can effectively maintain the stable convergence of network learning) and </w:t>
      </w:r>
      <w:proofErr w:type="spellStart"/>
      <w:r w:rsidR="00B84062" w:rsidRPr="003D16A2">
        <w:rPr>
          <w:rFonts w:ascii="Times New Roman" w:hAnsi="Times New Roman" w:cs="Times New Roman"/>
          <w:sz w:val="18"/>
        </w:rPr>
        <w:t>Lovasz</w:t>
      </w:r>
      <w:proofErr w:type="spellEnd"/>
      <w:r w:rsidR="00B84062" w:rsidRPr="003D16A2">
        <w:rPr>
          <w:rFonts w:ascii="Times New Roman" w:hAnsi="Times New Roman" w:cs="Times New Roman"/>
          <w:sz w:val="18"/>
        </w:rPr>
        <w:t xml:space="preserve"> </w:t>
      </w:r>
      <w:proofErr w:type="spellStart"/>
      <w:r w:rsidR="00B84062" w:rsidRPr="003D16A2">
        <w:rPr>
          <w:rFonts w:ascii="Times New Roman" w:hAnsi="Times New Roman" w:cs="Times New Roman"/>
          <w:sz w:val="18"/>
        </w:rPr>
        <w:t>Softmax</w:t>
      </w:r>
      <w:proofErr w:type="spellEnd"/>
      <w:r w:rsidR="00B84062" w:rsidRPr="003D16A2">
        <w:rPr>
          <w:rFonts w:ascii="Times New Roman" w:hAnsi="Times New Roman" w:cs="Times New Roman"/>
          <w:sz w:val="18"/>
        </w:rPr>
        <w:t xml:space="preserve"> loss function (which can significantly improve the network’s </w:t>
      </w:r>
      <w:proofErr w:type="spellStart"/>
      <w:r w:rsidR="00B84062" w:rsidRPr="003D16A2">
        <w:rPr>
          <w:rFonts w:ascii="Times New Roman" w:hAnsi="Times New Roman" w:cs="Times New Roman"/>
          <w:sz w:val="18"/>
        </w:rPr>
        <w:t>mIoU</w:t>
      </w:r>
      <w:proofErr w:type="spellEnd"/>
      <w:r w:rsidR="00B84062" w:rsidRPr="003D16A2">
        <w:rPr>
          <w:rFonts w:ascii="Times New Roman" w:hAnsi="Times New Roman" w:cs="Times New Roman"/>
          <w:sz w:val="18"/>
        </w:rPr>
        <w:t xml:space="preserve"> score). The experimental equipment in this article uses NVIDIA GeForce RTX 2060 as the GPU and Intel i7-9750H as the CPU, and it was carried out in the competition data set of "BDCI 2017 </w:t>
      </w:r>
      <w:proofErr w:type="spellStart"/>
      <w:r w:rsidR="00B84062" w:rsidRPr="003D16A2">
        <w:rPr>
          <w:rFonts w:ascii="Times New Roman" w:hAnsi="Times New Roman" w:cs="Times New Roman"/>
          <w:sz w:val="18"/>
        </w:rPr>
        <w:t>Jiage</w:t>
      </w:r>
      <w:proofErr w:type="spellEnd"/>
      <w:r w:rsidR="00B84062" w:rsidRPr="003D16A2">
        <w:rPr>
          <w:rFonts w:ascii="Times New Roman" w:hAnsi="Times New Roman" w:cs="Times New Roman"/>
          <w:sz w:val="18"/>
        </w:rPr>
        <w:t xml:space="preserve"> Data Satellite Image AI Classification and Recognition". </w:t>
      </w:r>
      <w:r w:rsidR="00B84062" w:rsidRPr="00A93A60">
        <w:rPr>
          <w:rFonts w:ascii="Times New Roman" w:hAnsi="Times New Roman" w:cs="Times New Roman"/>
          <w:b/>
          <w:bCs/>
          <w:sz w:val="18"/>
        </w:rPr>
        <w:t>Result</w:t>
      </w:r>
      <w:r w:rsidR="00B84062">
        <w:rPr>
          <w:rFonts w:ascii="Times New Roman" w:hAnsi="Times New Roman" w:cs="Times New Roman"/>
          <w:sz w:val="18"/>
        </w:rPr>
        <w:t xml:space="preserve"> </w:t>
      </w:r>
      <w:r w:rsidR="00B84062" w:rsidRPr="003D16A2">
        <w:rPr>
          <w:rFonts w:ascii="Times New Roman" w:hAnsi="Times New Roman" w:cs="Times New Roman"/>
          <w:sz w:val="18"/>
        </w:rPr>
        <w:t xml:space="preserve">The </w:t>
      </w:r>
      <w:r w:rsidR="00B84062">
        <w:rPr>
          <w:rFonts w:ascii="Times New Roman" w:hAnsi="Times New Roman" w:cs="Times New Roman" w:hint="eastAsia"/>
          <w:sz w:val="18"/>
        </w:rPr>
        <w:t>proposed</w:t>
      </w:r>
      <w:r w:rsidR="00B84062">
        <w:rPr>
          <w:rFonts w:ascii="Times New Roman" w:hAnsi="Times New Roman" w:cs="Times New Roman"/>
          <w:sz w:val="18"/>
        </w:rPr>
        <w:t xml:space="preserve"> </w:t>
      </w:r>
      <w:r w:rsidR="00B84062" w:rsidRPr="003D16A2">
        <w:rPr>
          <w:rFonts w:ascii="Times New Roman" w:hAnsi="Times New Roman" w:cs="Times New Roman"/>
          <w:sz w:val="18"/>
        </w:rPr>
        <w:t>loss</w:t>
      </w:r>
      <w:r w:rsidR="00B84062">
        <w:rPr>
          <w:rFonts w:ascii="Times New Roman" w:hAnsi="Times New Roman" w:cs="Times New Roman"/>
          <w:sz w:val="18"/>
        </w:rPr>
        <w:t xml:space="preserve"> function</w:t>
      </w:r>
      <w:r w:rsidR="00B84062" w:rsidRPr="003D16A2">
        <w:rPr>
          <w:rFonts w:ascii="Times New Roman" w:hAnsi="Times New Roman" w:cs="Times New Roman"/>
          <w:sz w:val="18"/>
        </w:rPr>
        <w:t xml:space="preserve"> </w:t>
      </w:r>
      <w:r w:rsidR="00B84062">
        <w:rPr>
          <w:rFonts w:ascii="Times New Roman" w:hAnsi="Times New Roman" w:cs="Times New Roman"/>
          <w:sz w:val="18"/>
        </w:rPr>
        <w:t>in</w:t>
      </w:r>
      <w:ins w:id="4" w:author="刘 澄" w:date="2020-09-14T19:38:00Z">
        <w:r w:rsidR="00184F09">
          <w:rPr>
            <w:rFonts w:ascii="Times New Roman" w:hAnsi="Times New Roman" w:cs="Times New Roman"/>
            <w:sz w:val="18"/>
          </w:rPr>
          <w:t xml:space="preserve"> </w:t>
        </w:r>
      </w:ins>
      <w:r w:rsidR="00B84062" w:rsidRPr="003D16A2">
        <w:rPr>
          <w:rFonts w:ascii="Times New Roman" w:hAnsi="Times New Roman" w:cs="Times New Roman"/>
          <w:sz w:val="18"/>
        </w:rPr>
        <w:t xml:space="preserve">this paper was compared with the three loss functions of cross entropy, </w:t>
      </w:r>
      <w:proofErr w:type="spellStart"/>
      <w:r w:rsidR="00B84062" w:rsidRPr="003D16A2">
        <w:rPr>
          <w:rFonts w:ascii="Times New Roman" w:hAnsi="Times New Roman" w:cs="Times New Roman"/>
          <w:sz w:val="18"/>
        </w:rPr>
        <w:t>tversky</w:t>
      </w:r>
      <w:proofErr w:type="spellEnd"/>
      <w:r w:rsidR="00B84062" w:rsidRPr="003D16A2">
        <w:rPr>
          <w:rFonts w:ascii="Times New Roman" w:hAnsi="Times New Roman" w:cs="Times New Roman"/>
          <w:sz w:val="18"/>
        </w:rPr>
        <w:t xml:space="preserve">, and </w:t>
      </w:r>
      <w:proofErr w:type="spellStart"/>
      <w:r w:rsidR="00B84062" w:rsidRPr="003D16A2">
        <w:rPr>
          <w:rFonts w:ascii="Times New Roman" w:hAnsi="Times New Roman" w:cs="Times New Roman"/>
          <w:sz w:val="18"/>
        </w:rPr>
        <w:t>Lovasz</w:t>
      </w:r>
      <w:proofErr w:type="spellEnd"/>
      <w:r w:rsidR="00B84062" w:rsidRPr="003D16A2">
        <w:rPr>
          <w:rFonts w:ascii="Times New Roman" w:hAnsi="Times New Roman" w:cs="Times New Roman"/>
          <w:sz w:val="18"/>
        </w:rPr>
        <w:t xml:space="preserve">. (The cross entropy and </w:t>
      </w:r>
      <w:proofErr w:type="spellStart"/>
      <w:r w:rsidR="00B84062" w:rsidRPr="003D16A2">
        <w:rPr>
          <w:rFonts w:ascii="Times New Roman" w:hAnsi="Times New Roman" w:cs="Times New Roman"/>
          <w:sz w:val="18"/>
        </w:rPr>
        <w:t>Lovasz</w:t>
      </w:r>
      <w:proofErr w:type="spellEnd"/>
      <w:r w:rsidR="00B84062" w:rsidRPr="003D16A2">
        <w:rPr>
          <w:rFonts w:ascii="Times New Roman" w:hAnsi="Times New Roman" w:cs="Times New Roman"/>
          <w:sz w:val="18"/>
        </w:rPr>
        <w:t xml:space="preserve"> were used as the weighted original loss. Contrast, and the introduction of </w:t>
      </w:r>
      <w:proofErr w:type="spellStart"/>
      <w:r w:rsidR="00B84062" w:rsidRPr="003D16A2">
        <w:rPr>
          <w:rFonts w:ascii="Times New Roman" w:hAnsi="Times New Roman" w:cs="Times New Roman"/>
          <w:sz w:val="18"/>
        </w:rPr>
        <w:t>tversky</w:t>
      </w:r>
      <w:proofErr w:type="spellEnd"/>
      <w:r w:rsidR="00B84062" w:rsidRPr="003D16A2">
        <w:rPr>
          <w:rFonts w:ascii="Times New Roman" w:hAnsi="Times New Roman" w:cs="Times New Roman"/>
          <w:sz w:val="18"/>
        </w:rPr>
        <w:t xml:space="preserve"> can eliminate the influence of the weighting algorithm itself on training and its results). In the experiment, the </w:t>
      </w:r>
      <w:proofErr w:type="spellStart"/>
      <w:r w:rsidR="00B84062" w:rsidRPr="003D16A2">
        <w:rPr>
          <w:rFonts w:ascii="Times New Roman" w:hAnsi="Times New Roman" w:cs="Times New Roman"/>
          <w:sz w:val="18"/>
        </w:rPr>
        <w:t>Lovasz-Crossentropy</w:t>
      </w:r>
      <w:proofErr w:type="spellEnd"/>
      <w:r w:rsidR="00B84062" w:rsidRPr="003D16A2">
        <w:rPr>
          <w:rFonts w:ascii="Times New Roman" w:hAnsi="Times New Roman" w:cs="Times New Roman"/>
          <w:sz w:val="18"/>
        </w:rPr>
        <w:t xml:space="preserve"> </w:t>
      </w:r>
      <w:proofErr w:type="spellStart"/>
      <w:r w:rsidR="00B84062" w:rsidRPr="003D16A2">
        <w:rPr>
          <w:rFonts w:ascii="Times New Roman" w:hAnsi="Times New Roman" w:cs="Times New Roman"/>
          <w:sz w:val="18"/>
        </w:rPr>
        <w:t>Softmax</w:t>
      </w:r>
      <w:proofErr w:type="spellEnd"/>
      <w:r w:rsidR="00B84062" w:rsidRPr="003D16A2">
        <w:rPr>
          <w:rFonts w:ascii="Times New Roman" w:hAnsi="Times New Roman" w:cs="Times New Roman"/>
          <w:sz w:val="18"/>
        </w:rPr>
        <w:t xml:space="preserve"> loss </w:t>
      </w:r>
      <w:proofErr w:type="spellStart"/>
      <w:r w:rsidR="00B84062" w:rsidRPr="003D16A2">
        <w:rPr>
          <w:rFonts w:ascii="Times New Roman" w:hAnsi="Times New Roman" w:cs="Times New Roman"/>
          <w:sz w:val="18"/>
        </w:rPr>
        <w:t>mIoU</w:t>
      </w:r>
      <w:proofErr w:type="spellEnd"/>
      <w:r w:rsidR="00B84062" w:rsidRPr="003D16A2">
        <w:rPr>
          <w:rFonts w:ascii="Times New Roman" w:hAnsi="Times New Roman" w:cs="Times New Roman"/>
          <w:sz w:val="18"/>
        </w:rPr>
        <w:t xml:space="preserve"> score is as high as 0.84, which obviously exceeds the cross entropy of 0.79, </w:t>
      </w:r>
      <w:proofErr w:type="spellStart"/>
      <w:r w:rsidR="00B84062" w:rsidRPr="003D16A2">
        <w:rPr>
          <w:rFonts w:ascii="Times New Roman" w:hAnsi="Times New Roman" w:cs="Times New Roman"/>
          <w:sz w:val="18"/>
        </w:rPr>
        <w:t>Lovasz's</w:t>
      </w:r>
      <w:proofErr w:type="spellEnd"/>
      <w:r w:rsidR="00B84062" w:rsidRPr="003D16A2">
        <w:rPr>
          <w:rFonts w:ascii="Times New Roman" w:hAnsi="Times New Roman" w:cs="Times New Roman"/>
          <w:sz w:val="18"/>
        </w:rPr>
        <w:t xml:space="preserve"> 0.81 and </w:t>
      </w:r>
      <w:proofErr w:type="spellStart"/>
      <w:r w:rsidR="00B84062" w:rsidRPr="003D16A2">
        <w:rPr>
          <w:rFonts w:ascii="Times New Roman" w:hAnsi="Times New Roman" w:cs="Times New Roman"/>
          <w:sz w:val="18"/>
        </w:rPr>
        <w:t>tversky's</w:t>
      </w:r>
      <w:proofErr w:type="spellEnd"/>
      <w:r w:rsidR="00B84062" w:rsidRPr="003D16A2">
        <w:rPr>
          <w:rFonts w:ascii="Times New Roman" w:hAnsi="Times New Roman" w:cs="Times New Roman"/>
          <w:sz w:val="18"/>
        </w:rPr>
        <w:t xml:space="preserve"> 0.76; f1-score reaches 0.91, which is also better than the cross entropy of 0.87, </w:t>
      </w:r>
      <w:proofErr w:type="spellStart"/>
      <w:r w:rsidR="00B84062" w:rsidRPr="003D16A2">
        <w:rPr>
          <w:rFonts w:ascii="Times New Roman" w:hAnsi="Times New Roman" w:cs="Times New Roman"/>
          <w:sz w:val="18"/>
        </w:rPr>
        <w:t>Lovasz's</w:t>
      </w:r>
      <w:proofErr w:type="spellEnd"/>
      <w:r w:rsidR="00B84062" w:rsidRPr="003D16A2">
        <w:rPr>
          <w:rFonts w:ascii="Times New Roman" w:hAnsi="Times New Roman" w:cs="Times New Roman"/>
          <w:sz w:val="18"/>
        </w:rPr>
        <w:t xml:space="preserve"> 0.89 and </w:t>
      </w:r>
      <w:proofErr w:type="spellStart"/>
      <w:r w:rsidR="00B84062" w:rsidRPr="003D16A2">
        <w:rPr>
          <w:rFonts w:ascii="Times New Roman" w:hAnsi="Times New Roman" w:cs="Times New Roman"/>
          <w:sz w:val="18"/>
        </w:rPr>
        <w:t>tversky's</w:t>
      </w:r>
      <w:proofErr w:type="spellEnd"/>
      <w:r w:rsidR="00B84062" w:rsidRPr="003D16A2">
        <w:rPr>
          <w:rFonts w:ascii="Times New Roman" w:hAnsi="Times New Roman" w:cs="Times New Roman"/>
          <w:sz w:val="18"/>
        </w:rPr>
        <w:t xml:space="preserve"> 0.86. </w:t>
      </w:r>
      <w:r w:rsidR="00B84062" w:rsidRPr="00A93A60">
        <w:rPr>
          <w:rFonts w:ascii="Times New Roman" w:hAnsi="Times New Roman" w:cs="Times New Roman"/>
          <w:b/>
          <w:bCs/>
          <w:sz w:val="18"/>
        </w:rPr>
        <w:t>Conclusion</w:t>
      </w:r>
      <w:r w:rsidR="00B84062">
        <w:rPr>
          <w:rFonts w:ascii="Times New Roman" w:hAnsi="Times New Roman" w:cs="Times New Roman"/>
          <w:sz w:val="18"/>
        </w:rPr>
        <w:t xml:space="preserve"> </w:t>
      </w:r>
      <w:r w:rsidR="00B84062" w:rsidRPr="003D16A2">
        <w:rPr>
          <w:rFonts w:ascii="Times New Roman" w:hAnsi="Times New Roman" w:cs="Times New Roman"/>
          <w:sz w:val="18"/>
        </w:rPr>
        <w:t xml:space="preserve">Experimental results show that the method proposed in this paper has achieved higher segmentation accuracy after combining cross entropy and </w:t>
      </w:r>
      <w:proofErr w:type="spellStart"/>
      <w:r w:rsidR="00B84062" w:rsidRPr="003D16A2">
        <w:rPr>
          <w:rFonts w:ascii="Times New Roman" w:hAnsi="Times New Roman" w:cs="Times New Roman"/>
          <w:sz w:val="18"/>
        </w:rPr>
        <w:t>Lovasz</w:t>
      </w:r>
      <w:proofErr w:type="spellEnd"/>
      <w:r w:rsidR="00B84062" w:rsidRPr="003D16A2">
        <w:rPr>
          <w:rFonts w:ascii="Times New Roman" w:hAnsi="Times New Roman" w:cs="Times New Roman"/>
          <w:sz w:val="18"/>
        </w:rPr>
        <w:t xml:space="preserve"> </w:t>
      </w:r>
      <w:proofErr w:type="spellStart"/>
      <w:r w:rsidR="00B84062" w:rsidRPr="003D16A2">
        <w:rPr>
          <w:rFonts w:ascii="Times New Roman" w:hAnsi="Times New Roman" w:cs="Times New Roman"/>
          <w:sz w:val="18"/>
        </w:rPr>
        <w:t>Softmax</w:t>
      </w:r>
      <w:proofErr w:type="spellEnd"/>
      <w:r w:rsidR="00B84062" w:rsidRPr="003D16A2">
        <w:rPr>
          <w:rFonts w:ascii="Times New Roman" w:hAnsi="Times New Roman" w:cs="Times New Roman"/>
          <w:sz w:val="18"/>
        </w:rPr>
        <w:t xml:space="preserve"> loss.</w:t>
      </w:r>
    </w:p>
    <w:p w14:paraId="558E1B52" w14:textId="5388997B" w:rsidR="003D16A2" w:rsidRDefault="003D16A2" w:rsidP="00DF3BB0">
      <w:pPr>
        <w:snapToGrid w:val="0"/>
        <w:spacing w:line="300" w:lineRule="exact"/>
        <w:rPr>
          <w:rFonts w:ascii="Times New Roman" w:hAnsi="Times New Roman" w:cs="Times New Roman"/>
          <w:sz w:val="18"/>
        </w:rPr>
      </w:pPr>
    </w:p>
    <w:p w14:paraId="4CDF0A39" w14:textId="045E280E" w:rsidR="003D16A2" w:rsidRPr="003D16A2" w:rsidRDefault="003D16A2" w:rsidP="003D16A2">
      <w:pPr>
        <w:snapToGrid w:val="0"/>
        <w:spacing w:line="300" w:lineRule="exact"/>
        <w:jc w:val="left"/>
        <w:rPr>
          <w:rFonts w:ascii="Times New Roman" w:eastAsia="宋体" w:hAnsi="Times New Roman" w:cs="Times New Roman"/>
          <w:sz w:val="18"/>
          <w:szCs w:val="18"/>
        </w:rPr>
      </w:pPr>
      <w:r w:rsidRPr="003D16A2">
        <w:rPr>
          <w:rFonts w:ascii="Times New Roman" w:eastAsia="宋体" w:hAnsi="Times New Roman" w:cs="Times New Roman"/>
          <w:b/>
          <w:bCs/>
          <w:sz w:val="18"/>
          <w:szCs w:val="18"/>
        </w:rPr>
        <w:t>Key Words:</w:t>
      </w:r>
      <w:r w:rsidRPr="003D16A2">
        <w:rPr>
          <w:rFonts w:ascii="Times New Roman" w:eastAsia="宋体" w:hAnsi="Times New Roman" w:cs="Times New Roman"/>
          <w:sz w:val="18"/>
          <w:szCs w:val="18"/>
        </w:rPr>
        <w:t xml:space="preserve"> </w:t>
      </w:r>
      <w:r w:rsidR="002951F9" w:rsidRPr="002951F9">
        <w:rPr>
          <w:rFonts w:ascii="Times New Roman" w:eastAsia="宋体" w:hAnsi="Times New Roman" w:cs="Times New Roman"/>
          <w:sz w:val="18"/>
          <w:szCs w:val="18"/>
        </w:rPr>
        <w:t xml:space="preserve">Semantic segmentation; high-resolution remote sensing image; U-Net; loss function; </w:t>
      </w:r>
      <w:proofErr w:type="spellStart"/>
      <w:r w:rsidR="002951F9" w:rsidRPr="002951F9">
        <w:rPr>
          <w:rFonts w:ascii="Times New Roman" w:eastAsia="宋体" w:hAnsi="Times New Roman" w:cs="Times New Roman"/>
          <w:sz w:val="18"/>
          <w:szCs w:val="18"/>
        </w:rPr>
        <w:t>Lovasz</w:t>
      </w:r>
      <w:proofErr w:type="spellEnd"/>
      <w:r w:rsidR="002951F9" w:rsidRPr="002951F9">
        <w:rPr>
          <w:rFonts w:ascii="Times New Roman" w:eastAsia="宋体" w:hAnsi="Times New Roman" w:cs="Times New Roman"/>
          <w:sz w:val="18"/>
          <w:szCs w:val="18"/>
        </w:rPr>
        <w:t xml:space="preserve"> loss;</w:t>
      </w:r>
    </w:p>
    <w:p w14:paraId="11F8C8C8" w14:textId="77777777" w:rsidR="0041554B" w:rsidRDefault="0041554B" w:rsidP="00D86BAC">
      <w:pPr>
        <w:spacing w:beforeLines="50" w:before="156" w:afterLines="50" w:after="156"/>
        <w:rPr>
          <w:rFonts w:ascii="Times New Roman" w:eastAsia="黑体" w:hAnsi="Times New Roman" w:cs="Times New Roman"/>
          <w:b/>
          <w:bCs/>
          <w:sz w:val="24"/>
          <w:szCs w:val="24"/>
        </w:rPr>
      </w:pPr>
    </w:p>
    <w:p w14:paraId="5ED4E3B7" w14:textId="50DADF6F" w:rsidR="00123527" w:rsidRDefault="00123527">
      <w:pPr>
        <w:widowControl/>
        <w:jc w:val="left"/>
        <w:rPr>
          <w:rFonts w:ascii="Times New Roman" w:eastAsia="黑体" w:hAnsi="Times New Roman" w:cs="Times New Roman"/>
          <w:b/>
          <w:bCs/>
          <w:sz w:val="24"/>
          <w:szCs w:val="24"/>
        </w:rPr>
      </w:pPr>
      <w:r>
        <w:rPr>
          <w:rFonts w:ascii="Times New Roman" w:eastAsia="黑体" w:hAnsi="Times New Roman" w:cs="Times New Roman"/>
          <w:b/>
          <w:bCs/>
          <w:sz w:val="24"/>
          <w:szCs w:val="24"/>
        </w:rPr>
        <w:br w:type="page"/>
      </w:r>
    </w:p>
    <w:p w14:paraId="77BA817C" w14:textId="77777777" w:rsidR="003C3D6C" w:rsidRPr="000622EA" w:rsidRDefault="003C3D6C" w:rsidP="00D86BAC">
      <w:pPr>
        <w:spacing w:beforeLines="50" w:before="156" w:afterLines="50" w:after="156"/>
        <w:rPr>
          <w:rFonts w:ascii="Times New Roman" w:eastAsia="黑体" w:hAnsi="Times New Roman" w:cs="Times New Roman"/>
          <w:b/>
          <w:bCs/>
          <w:sz w:val="24"/>
          <w:szCs w:val="24"/>
        </w:rPr>
        <w:sectPr w:rsidR="003C3D6C" w:rsidRPr="000622EA" w:rsidSect="00F24322">
          <w:footerReference w:type="first" r:id="rId8"/>
          <w:pgSz w:w="11906" w:h="16838"/>
          <w:pgMar w:top="1440" w:right="1134" w:bottom="1440" w:left="1134" w:header="851" w:footer="992" w:gutter="0"/>
          <w:cols w:space="425"/>
          <w:titlePg/>
          <w:docGrid w:type="linesAndChars" w:linePitch="312"/>
        </w:sectPr>
      </w:pPr>
    </w:p>
    <w:p w14:paraId="2CB33048" w14:textId="30517DC4" w:rsidR="00921B9C" w:rsidRPr="003D16A2" w:rsidRDefault="003D16A2" w:rsidP="00EE534C">
      <w:pPr>
        <w:spacing w:beforeLines="50" w:before="156" w:afterLines="50" w:after="156"/>
        <w:rPr>
          <w:rFonts w:ascii="宋体" w:eastAsia="宋体" w:hAnsi="宋体" w:cs="Times New Roman"/>
          <w:b/>
          <w:bCs/>
          <w:sz w:val="28"/>
          <w:szCs w:val="28"/>
        </w:rPr>
      </w:pPr>
      <w:r w:rsidRPr="003D16A2">
        <w:rPr>
          <w:rFonts w:ascii="宋体" w:eastAsia="宋体" w:hAnsi="宋体" w:cs="Times New Roman"/>
          <w:b/>
          <w:bCs/>
          <w:sz w:val="28"/>
          <w:szCs w:val="28"/>
        </w:rPr>
        <w:lastRenderedPageBreak/>
        <w:t>0</w:t>
      </w:r>
      <w:r w:rsidRPr="003D16A2">
        <w:rPr>
          <w:rFonts w:ascii="宋体" w:eastAsia="宋体" w:hAnsi="宋体" w:cs="Times New Roman" w:hint="eastAsia"/>
          <w:b/>
          <w:bCs/>
          <w:sz w:val="28"/>
          <w:szCs w:val="28"/>
        </w:rPr>
        <w:t xml:space="preserve"> </w:t>
      </w:r>
      <w:r w:rsidRPr="003D16A2">
        <w:rPr>
          <w:rFonts w:ascii="宋体" w:eastAsia="宋体" w:hAnsi="宋体" w:cs="Times New Roman"/>
          <w:b/>
          <w:bCs/>
          <w:sz w:val="28"/>
          <w:szCs w:val="28"/>
        </w:rPr>
        <w:t xml:space="preserve"> </w:t>
      </w:r>
      <w:r w:rsidR="00921B9C" w:rsidRPr="003D16A2">
        <w:rPr>
          <w:rFonts w:ascii="宋体" w:eastAsia="宋体" w:hAnsi="宋体" w:cs="Times New Roman"/>
          <w:b/>
          <w:bCs/>
          <w:sz w:val="28"/>
          <w:szCs w:val="28"/>
        </w:rPr>
        <w:t>引</w:t>
      </w:r>
      <w:r w:rsidRPr="003D16A2">
        <w:rPr>
          <w:rFonts w:ascii="宋体" w:eastAsia="宋体" w:hAnsi="宋体" w:cs="Times New Roman" w:hint="eastAsia"/>
          <w:b/>
          <w:bCs/>
          <w:sz w:val="28"/>
          <w:szCs w:val="28"/>
        </w:rPr>
        <w:t xml:space="preserve"> </w:t>
      </w:r>
      <w:r w:rsidRPr="003D16A2">
        <w:rPr>
          <w:rFonts w:ascii="宋体" w:eastAsia="宋体" w:hAnsi="宋体" w:cs="Times New Roman"/>
          <w:b/>
          <w:bCs/>
          <w:sz w:val="28"/>
          <w:szCs w:val="28"/>
        </w:rPr>
        <w:t xml:space="preserve"> </w:t>
      </w:r>
      <w:r w:rsidR="00921B9C" w:rsidRPr="003D16A2">
        <w:rPr>
          <w:rFonts w:ascii="宋体" w:eastAsia="宋体" w:hAnsi="宋体" w:cs="Times New Roman"/>
          <w:b/>
          <w:bCs/>
          <w:sz w:val="28"/>
          <w:szCs w:val="28"/>
        </w:rPr>
        <w:t>言</w:t>
      </w:r>
    </w:p>
    <w:p w14:paraId="6BB891A8" w14:textId="5D141674" w:rsidR="003C697D" w:rsidRPr="00123527" w:rsidRDefault="00A02421" w:rsidP="00D86BAC">
      <w:pPr>
        <w:pStyle w:val="2"/>
        <w:snapToGrid w:val="0"/>
        <w:spacing w:after="0" w:line="300" w:lineRule="exact"/>
        <w:ind w:leftChars="0" w:left="0" w:firstLine="420"/>
        <w:rPr>
          <w:szCs w:val="21"/>
        </w:rPr>
      </w:pPr>
      <w:r w:rsidRPr="00123527">
        <w:rPr>
          <w:szCs w:val="21"/>
        </w:rPr>
        <w:t>遥感技术是人们于</w:t>
      </w:r>
      <w:r w:rsidRPr="00123527">
        <w:rPr>
          <w:szCs w:val="21"/>
        </w:rPr>
        <w:t>20</w:t>
      </w:r>
      <w:r w:rsidRPr="00123527">
        <w:rPr>
          <w:szCs w:val="21"/>
        </w:rPr>
        <w:t>世纪</w:t>
      </w:r>
      <w:r w:rsidRPr="00123527">
        <w:rPr>
          <w:szCs w:val="21"/>
        </w:rPr>
        <w:t>60</w:t>
      </w:r>
      <w:r w:rsidRPr="00123527">
        <w:rPr>
          <w:szCs w:val="21"/>
        </w:rPr>
        <w:t>年代开始广泛发展的新技术</w:t>
      </w:r>
      <w:r w:rsidR="003479C3" w:rsidRPr="00123527">
        <w:rPr>
          <w:szCs w:val="21"/>
        </w:rPr>
        <w:t>，而其</w:t>
      </w:r>
      <w:r w:rsidRPr="00123527">
        <w:rPr>
          <w:szCs w:val="21"/>
        </w:rPr>
        <w:t>在促进生活中各行各业经济发展的同时也对军事等众多特殊领域提供了更加广泛的应用可能性，而这些也成为了遥感相关技术前进的新方向。目前我国已经发射了数十发长光卫星</w:t>
      </w:r>
      <w:r w:rsidRPr="00123527">
        <w:rPr>
          <w:szCs w:val="21"/>
        </w:rPr>
        <w:t>“</w:t>
      </w:r>
      <w:r w:rsidRPr="00123527">
        <w:rPr>
          <w:szCs w:val="21"/>
        </w:rPr>
        <w:t>造星</w:t>
      </w:r>
      <w:r w:rsidRPr="00123527">
        <w:rPr>
          <w:szCs w:val="21"/>
        </w:rPr>
        <w:t>”</w:t>
      </w:r>
      <w:r w:rsidRPr="00123527">
        <w:rPr>
          <w:szCs w:val="21"/>
        </w:rPr>
        <w:t>，遥感数据所获取到的空间分辨率和时间分辨率已经大幅提高</w:t>
      </w:r>
      <w:r w:rsidR="003479C3" w:rsidRPr="00123527">
        <w:rPr>
          <w:szCs w:val="21"/>
        </w:rPr>
        <w:t>，在各行各业中都</w:t>
      </w:r>
      <w:r w:rsidR="00D92FAC" w:rsidRPr="00123527">
        <w:rPr>
          <w:szCs w:val="21"/>
        </w:rPr>
        <w:t>有着</w:t>
      </w:r>
      <w:r w:rsidR="003479C3" w:rsidRPr="00123527">
        <w:rPr>
          <w:szCs w:val="21"/>
        </w:rPr>
        <w:t>广阔的应用前景。</w:t>
      </w:r>
      <w:r w:rsidR="0001179D">
        <w:rPr>
          <w:rFonts w:hint="eastAsia"/>
          <w:szCs w:val="21"/>
        </w:rPr>
        <w:t>其中，遥感图像的语义分割处理是最重要的处理任务之一；其能高效地将图像中的地物类型进行分类标注，是后续深层次处理运算的基础。</w:t>
      </w:r>
    </w:p>
    <w:p w14:paraId="67FBAEDB" w14:textId="7466BDFB" w:rsidR="002353B2" w:rsidRDefault="00DE66B5" w:rsidP="00D86BAC">
      <w:pPr>
        <w:pStyle w:val="2"/>
        <w:snapToGrid w:val="0"/>
        <w:spacing w:after="0" w:line="300" w:lineRule="exact"/>
        <w:ind w:leftChars="0" w:left="0" w:firstLine="420"/>
        <w:rPr>
          <w:szCs w:val="21"/>
        </w:rPr>
      </w:pPr>
      <w:r w:rsidRPr="00DE66B5">
        <w:rPr>
          <w:rFonts w:hint="eastAsia"/>
          <w:szCs w:val="21"/>
        </w:rPr>
        <w:t>然而与</w:t>
      </w:r>
      <w:r w:rsidR="0001179D">
        <w:rPr>
          <w:rFonts w:hint="eastAsia"/>
          <w:szCs w:val="21"/>
        </w:rPr>
        <w:t>普通图像分割任务</w:t>
      </w:r>
      <w:r w:rsidR="005A113B">
        <w:rPr>
          <w:rFonts w:ascii="宋体" w:hAnsi="宋体" w:cs="宋体" w:hint="eastAsia"/>
          <w:szCs w:val="21"/>
        </w:rPr>
        <w:t>不同</w:t>
      </w:r>
      <w:r w:rsidRPr="00DE66B5">
        <w:rPr>
          <w:rFonts w:hint="eastAsia"/>
          <w:szCs w:val="21"/>
        </w:rPr>
        <w:t>的是</w:t>
      </w:r>
      <w:r w:rsidR="0001179D">
        <w:rPr>
          <w:rFonts w:hint="eastAsia"/>
          <w:szCs w:val="21"/>
        </w:rPr>
        <w:t>高分遥感图像中</w:t>
      </w:r>
      <w:r w:rsidRPr="00DE66B5">
        <w:rPr>
          <w:rFonts w:hint="eastAsia"/>
          <w:szCs w:val="21"/>
        </w:rPr>
        <w:t>海量信息带来的指数性增长的工作复杂度。</w:t>
      </w:r>
      <w:r>
        <w:rPr>
          <w:rFonts w:hint="eastAsia"/>
          <w:szCs w:val="21"/>
        </w:rPr>
        <w:t>最初，</w:t>
      </w:r>
      <w:r w:rsidR="00FF3ACE">
        <w:rPr>
          <w:rFonts w:hint="eastAsia"/>
          <w:szCs w:val="21"/>
        </w:rPr>
        <w:t>图像分析相关</w:t>
      </w:r>
      <w:r>
        <w:rPr>
          <w:rFonts w:hint="eastAsia"/>
          <w:szCs w:val="21"/>
        </w:rPr>
        <w:t>任务均由人工作业完成标注</w:t>
      </w:r>
      <w:r w:rsidR="0001179D">
        <w:rPr>
          <w:rFonts w:hint="eastAsia"/>
          <w:szCs w:val="21"/>
        </w:rPr>
        <w:t>；随着技术的飞速进步，深度学习也为图像语义分割提出的新的解决方案。</w:t>
      </w:r>
      <w:r w:rsidR="004C4B03" w:rsidRPr="001E2031">
        <w:rPr>
          <w:szCs w:val="21"/>
        </w:rPr>
        <w:t>近</w:t>
      </w:r>
      <w:r w:rsidR="004C4B03">
        <w:rPr>
          <w:rFonts w:hint="eastAsia"/>
          <w:szCs w:val="21"/>
        </w:rPr>
        <w:t>几年，深度学习已经成功地应用</w:t>
      </w:r>
      <w:r w:rsidR="004C4B03" w:rsidRPr="00123527">
        <w:rPr>
          <w:szCs w:val="21"/>
        </w:rPr>
        <w:t>在普通图像的语义分割任务上，无论是</w:t>
      </w:r>
      <w:r w:rsidR="004C4B03">
        <w:rPr>
          <w:rFonts w:hint="eastAsia"/>
          <w:szCs w:val="21"/>
        </w:rPr>
        <w:t>Long</w:t>
      </w:r>
      <w:r w:rsidR="004C4B03">
        <w:rPr>
          <w:rFonts w:hint="eastAsia"/>
          <w:szCs w:val="21"/>
        </w:rPr>
        <w:t>等人（</w:t>
      </w:r>
      <w:r w:rsidR="004C4B03">
        <w:rPr>
          <w:rFonts w:hint="eastAsia"/>
          <w:szCs w:val="21"/>
        </w:rPr>
        <w:t>2009</w:t>
      </w:r>
      <w:r w:rsidR="004C4B03">
        <w:rPr>
          <w:rFonts w:hint="eastAsia"/>
          <w:szCs w:val="21"/>
        </w:rPr>
        <w:t>）提出的</w:t>
      </w:r>
      <w:r w:rsidR="004C4B03" w:rsidRPr="00123527">
        <w:rPr>
          <w:szCs w:val="21"/>
        </w:rPr>
        <w:t>全卷积网络（</w:t>
      </w:r>
      <w:r w:rsidR="004C4B03" w:rsidRPr="00123527">
        <w:rPr>
          <w:szCs w:val="21"/>
        </w:rPr>
        <w:t>Fully Convolutional Networks</w:t>
      </w:r>
      <w:r w:rsidR="004C4B03" w:rsidRPr="00123527">
        <w:rPr>
          <w:szCs w:val="21"/>
        </w:rPr>
        <w:t>，</w:t>
      </w:r>
      <w:r w:rsidR="004C4B03" w:rsidRPr="00123527">
        <w:rPr>
          <w:szCs w:val="21"/>
        </w:rPr>
        <w:t>FCN</w:t>
      </w:r>
      <w:r w:rsidR="004C4B03" w:rsidRPr="00123527">
        <w:rPr>
          <w:szCs w:val="21"/>
        </w:rPr>
        <w:t>）</w:t>
      </w:r>
      <w:r w:rsidR="004C4B03">
        <w:rPr>
          <w:rFonts w:hint="eastAsia"/>
          <w:szCs w:val="21"/>
        </w:rPr>
        <w:t>，</w:t>
      </w:r>
      <w:r w:rsidR="004C4B03" w:rsidRPr="00123527">
        <w:rPr>
          <w:szCs w:val="21"/>
        </w:rPr>
        <w:t>还是</w:t>
      </w:r>
      <w:r w:rsidR="004C4B03" w:rsidRPr="004632C4">
        <w:rPr>
          <w:szCs w:val="21"/>
        </w:rPr>
        <w:t>Fisher Yu</w:t>
      </w:r>
      <w:r w:rsidR="004C4B03">
        <w:rPr>
          <w:rFonts w:hint="eastAsia"/>
          <w:szCs w:val="21"/>
        </w:rPr>
        <w:t>等人（</w:t>
      </w:r>
      <w:r w:rsidR="004C4B03">
        <w:rPr>
          <w:rFonts w:hint="eastAsia"/>
          <w:szCs w:val="21"/>
        </w:rPr>
        <w:t>2016</w:t>
      </w:r>
      <w:r w:rsidR="004C4B03">
        <w:rPr>
          <w:rFonts w:hint="eastAsia"/>
          <w:szCs w:val="21"/>
        </w:rPr>
        <w:t>）发表的</w:t>
      </w:r>
      <w:r w:rsidR="004C4B03" w:rsidRPr="00123527">
        <w:rPr>
          <w:szCs w:val="21"/>
        </w:rPr>
        <w:t>空洞卷积（</w:t>
      </w:r>
      <w:r w:rsidR="004C4B03" w:rsidRPr="00123527">
        <w:rPr>
          <w:szCs w:val="21"/>
        </w:rPr>
        <w:t>dilated/</w:t>
      </w:r>
      <w:proofErr w:type="spellStart"/>
      <w:r w:rsidR="004C4B03" w:rsidRPr="00123527">
        <w:rPr>
          <w:szCs w:val="21"/>
        </w:rPr>
        <w:t>atrous</w:t>
      </w:r>
      <w:proofErr w:type="spellEnd"/>
      <w:r w:rsidR="004C4B03" w:rsidRPr="00123527">
        <w:rPr>
          <w:szCs w:val="21"/>
        </w:rPr>
        <w:t>），都取得了相对出色的效果。</w:t>
      </w:r>
      <w:r w:rsidRPr="004C4B03">
        <w:rPr>
          <w:szCs w:val="21"/>
        </w:rPr>
        <w:t>然而</w:t>
      </w:r>
      <w:r w:rsidR="0001179D" w:rsidRPr="004C4B03">
        <w:rPr>
          <w:szCs w:val="21"/>
        </w:rPr>
        <w:t>高分遥感图像则存在自身的工作特殊性。首先遥感图像不同于常规图像，本身图像具有尺寸</w:t>
      </w:r>
      <w:r w:rsidR="004C4B03">
        <w:rPr>
          <w:rFonts w:hint="eastAsia"/>
          <w:szCs w:val="21"/>
        </w:rPr>
        <w:t>超</w:t>
      </w:r>
      <w:r w:rsidR="0001179D" w:rsidRPr="004C4B03">
        <w:rPr>
          <w:szCs w:val="21"/>
        </w:rPr>
        <w:t>大</w:t>
      </w:r>
      <w:r w:rsidR="004C4B03">
        <w:rPr>
          <w:rFonts w:hint="eastAsia"/>
          <w:szCs w:val="21"/>
        </w:rPr>
        <w:t>（</w:t>
      </w:r>
      <w:r w:rsidR="003159C9">
        <w:rPr>
          <w:rFonts w:hint="eastAsia"/>
          <w:szCs w:val="21"/>
        </w:rPr>
        <w:t>目前业内常用尺寸至少在</w:t>
      </w:r>
      <w:r w:rsidR="003159C9">
        <w:rPr>
          <w:rFonts w:hint="eastAsia"/>
          <w:szCs w:val="21"/>
        </w:rPr>
        <w:t>5000x5000</w:t>
      </w:r>
      <w:r w:rsidR="003159C9">
        <w:rPr>
          <w:rFonts w:hint="eastAsia"/>
          <w:szCs w:val="21"/>
        </w:rPr>
        <w:t>以上）</w:t>
      </w:r>
      <w:r w:rsidR="0001179D" w:rsidRPr="004C4B03">
        <w:rPr>
          <w:szCs w:val="21"/>
        </w:rPr>
        <w:t>、包含地物种类</w:t>
      </w:r>
      <w:r w:rsidR="00C977E1" w:rsidRPr="004C4B03">
        <w:rPr>
          <w:szCs w:val="21"/>
        </w:rPr>
        <w:t>极其丰富复杂</w:t>
      </w:r>
      <w:r w:rsidR="00C977E1">
        <w:rPr>
          <w:rFonts w:hint="eastAsia"/>
          <w:szCs w:val="21"/>
        </w:rPr>
        <w:t>（往往超过二十种不同的种类）</w:t>
      </w:r>
      <w:r w:rsidR="0001179D" w:rsidRPr="004C4B03">
        <w:rPr>
          <w:szCs w:val="21"/>
        </w:rPr>
        <w:t>，</w:t>
      </w:r>
      <w:r w:rsidR="006E45EA" w:rsidRPr="004C4B03">
        <w:rPr>
          <w:szCs w:val="21"/>
        </w:rPr>
        <w:t>使得传统方案计算效率极其低下；除此之外，高分遥感图像</w:t>
      </w:r>
      <w:r w:rsidR="0001179D" w:rsidRPr="004C4B03">
        <w:rPr>
          <w:szCs w:val="21"/>
        </w:rPr>
        <w:t>又受到光照、云层、拍摄角度等多方面因素影响，</w:t>
      </w:r>
      <w:r w:rsidR="006E45EA" w:rsidRPr="004C4B03">
        <w:rPr>
          <w:szCs w:val="21"/>
        </w:rPr>
        <w:t>使得</w:t>
      </w:r>
      <w:r w:rsidR="0001179D" w:rsidRPr="004C4B03">
        <w:rPr>
          <w:szCs w:val="21"/>
        </w:rPr>
        <w:t>图像噪声</w:t>
      </w:r>
      <w:r w:rsidR="006E45EA" w:rsidRPr="004C4B03">
        <w:rPr>
          <w:szCs w:val="21"/>
        </w:rPr>
        <w:t>较</w:t>
      </w:r>
      <w:r w:rsidR="0001179D" w:rsidRPr="004C4B03">
        <w:rPr>
          <w:szCs w:val="21"/>
        </w:rPr>
        <w:t>大，</w:t>
      </w:r>
      <w:r w:rsidR="006E45EA" w:rsidRPr="004C4B03">
        <w:rPr>
          <w:szCs w:val="21"/>
        </w:rPr>
        <w:t>语义分割的准确率又成为了问题；</w:t>
      </w:r>
      <w:r w:rsidR="00C977E1">
        <w:rPr>
          <w:rFonts w:hint="eastAsia"/>
          <w:szCs w:val="21"/>
        </w:rPr>
        <w:t>同时，深度学习网络训练依赖大量的标记数据集，但</w:t>
      </w:r>
      <w:r w:rsidR="00C977E1" w:rsidRPr="00DE66B5">
        <w:rPr>
          <w:rFonts w:hint="eastAsia"/>
          <w:szCs w:val="21"/>
        </w:rPr>
        <w:t>人工标</w:t>
      </w:r>
      <w:r w:rsidR="00C977E1">
        <w:rPr>
          <w:rFonts w:hint="eastAsia"/>
          <w:szCs w:val="21"/>
        </w:rPr>
        <w:t>注数据费时费力</w:t>
      </w:r>
      <w:r w:rsidR="007B7DA8">
        <w:rPr>
          <w:rFonts w:hint="eastAsia"/>
          <w:szCs w:val="21"/>
        </w:rPr>
        <w:t>效率低下</w:t>
      </w:r>
      <w:r w:rsidR="00C977E1">
        <w:rPr>
          <w:rFonts w:hint="eastAsia"/>
          <w:szCs w:val="21"/>
        </w:rPr>
        <w:t>，再加上大尺寸及多分类等影响，准确率也难以保证。</w:t>
      </w:r>
      <w:r w:rsidR="007B7DA8">
        <w:rPr>
          <w:rFonts w:hint="eastAsia"/>
          <w:szCs w:val="21"/>
        </w:rPr>
        <w:t>这些弊端</w:t>
      </w:r>
      <w:r w:rsidR="006E45EA" w:rsidRPr="004C4B03">
        <w:rPr>
          <w:szCs w:val="21"/>
        </w:rPr>
        <w:t>也使得</w:t>
      </w:r>
      <w:r w:rsidR="0001179D" w:rsidRPr="004C4B03">
        <w:rPr>
          <w:szCs w:val="21"/>
        </w:rPr>
        <w:t>高分辨遥感图像语义分割目前面临重大挑战。</w:t>
      </w:r>
      <w:r w:rsidR="006E45EA" w:rsidRPr="004C4B03">
        <w:rPr>
          <w:szCs w:val="21"/>
        </w:rPr>
        <w:t>如</w:t>
      </w:r>
      <w:proofErr w:type="gramStart"/>
      <w:r w:rsidR="00E41458">
        <w:rPr>
          <w:rFonts w:hint="eastAsia"/>
          <w:szCs w:val="21"/>
        </w:rPr>
        <w:t>最</w:t>
      </w:r>
      <w:proofErr w:type="gramEnd"/>
      <w:r w:rsidR="00E41458">
        <w:rPr>
          <w:rFonts w:hint="eastAsia"/>
          <w:szCs w:val="21"/>
        </w:rPr>
        <w:t>传统的全卷积模型</w:t>
      </w:r>
      <w:proofErr w:type="spellStart"/>
      <w:r w:rsidR="006E45EA" w:rsidRPr="004C4B03">
        <w:rPr>
          <w:szCs w:val="21"/>
        </w:rPr>
        <w:t>SegNet</w:t>
      </w:r>
      <w:proofErr w:type="spellEnd"/>
      <w:r w:rsidR="006E45EA" w:rsidRPr="004C4B03">
        <w:rPr>
          <w:szCs w:val="21"/>
        </w:rPr>
        <w:t>网络，本身基于经典的</w:t>
      </w:r>
      <w:r w:rsidR="006E45EA" w:rsidRPr="004C4B03">
        <w:rPr>
          <w:szCs w:val="21"/>
        </w:rPr>
        <w:t>VGG16</w:t>
      </w:r>
      <w:r w:rsidR="006E45EA" w:rsidRPr="004C4B03">
        <w:rPr>
          <w:szCs w:val="21"/>
        </w:rPr>
        <w:t>设计，无论是网络深度还是结构都过于简单，面临高分遥感图像的处理工作时则显现出准确率不达标等问题</w:t>
      </w:r>
      <w:r w:rsidR="00963BB6">
        <w:rPr>
          <w:rFonts w:hint="eastAsia"/>
          <w:szCs w:val="21"/>
        </w:rPr>
        <w:t>，难以完成对于高分遥感图像的分析工作</w:t>
      </w:r>
      <w:r w:rsidR="006E45EA" w:rsidRPr="004C4B03">
        <w:rPr>
          <w:szCs w:val="21"/>
        </w:rPr>
        <w:t>。</w:t>
      </w:r>
      <w:r w:rsidR="00B958C6">
        <w:rPr>
          <w:rFonts w:hint="eastAsia"/>
          <w:szCs w:val="21"/>
        </w:rPr>
        <w:t>与之相比，</w:t>
      </w:r>
      <w:r w:rsidR="006E45EA" w:rsidRPr="004C4B03">
        <w:rPr>
          <w:szCs w:val="21"/>
        </w:rPr>
        <w:t>基础</w:t>
      </w:r>
      <w:r w:rsidR="00C74FB3">
        <w:rPr>
          <w:szCs w:val="21"/>
        </w:rPr>
        <w:t>U-Net</w:t>
      </w:r>
      <w:r w:rsidR="006E45EA" w:rsidRPr="004C4B03">
        <w:rPr>
          <w:szCs w:val="21"/>
        </w:rPr>
        <w:t>网络</w:t>
      </w:r>
      <w:r w:rsidR="006C2B10">
        <w:rPr>
          <w:rFonts w:hint="eastAsia"/>
          <w:szCs w:val="21"/>
        </w:rPr>
        <w:t>则</w:t>
      </w:r>
      <w:r w:rsidR="006E45EA" w:rsidRPr="004C4B03">
        <w:rPr>
          <w:szCs w:val="21"/>
        </w:rPr>
        <w:t>具有更</w:t>
      </w:r>
      <w:r w:rsidR="008D7C61">
        <w:rPr>
          <w:rFonts w:hint="eastAsia"/>
          <w:szCs w:val="21"/>
        </w:rPr>
        <w:t>清晰</w:t>
      </w:r>
      <w:r w:rsidR="006E45EA" w:rsidRPr="004C4B03">
        <w:rPr>
          <w:szCs w:val="21"/>
        </w:rPr>
        <w:t>的</w:t>
      </w:r>
      <w:r w:rsidR="008D7C61">
        <w:rPr>
          <w:rFonts w:hint="eastAsia"/>
          <w:szCs w:val="21"/>
        </w:rPr>
        <w:t>U</w:t>
      </w:r>
      <w:r w:rsidR="008D7C61">
        <w:rPr>
          <w:rFonts w:hint="eastAsia"/>
          <w:szCs w:val="21"/>
        </w:rPr>
        <w:t>型</w:t>
      </w:r>
      <w:r w:rsidR="006E45EA" w:rsidRPr="004C4B03">
        <w:rPr>
          <w:szCs w:val="21"/>
        </w:rPr>
        <w:t>上下采样结构</w:t>
      </w:r>
      <w:r w:rsidR="00D472B9">
        <w:rPr>
          <w:rFonts w:hint="eastAsia"/>
          <w:szCs w:val="21"/>
        </w:rPr>
        <w:t>以及</w:t>
      </w:r>
      <w:r w:rsidR="0098650A">
        <w:rPr>
          <w:rFonts w:hint="eastAsia"/>
          <w:szCs w:val="21"/>
        </w:rPr>
        <w:t>长连接（</w:t>
      </w:r>
      <w:r w:rsidR="00D472B9">
        <w:rPr>
          <w:rFonts w:hint="eastAsia"/>
          <w:szCs w:val="21"/>
        </w:rPr>
        <w:t>skip</w:t>
      </w:r>
      <w:r w:rsidR="00D472B9">
        <w:rPr>
          <w:szCs w:val="21"/>
        </w:rPr>
        <w:t xml:space="preserve"> </w:t>
      </w:r>
      <w:r w:rsidR="00D472B9">
        <w:rPr>
          <w:rFonts w:hint="eastAsia"/>
          <w:szCs w:val="21"/>
        </w:rPr>
        <w:t>connection</w:t>
      </w:r>
      <w:r w:rsidR="0098650A">
        <w:rPr>
          <w:rFonts w:hint="eastAsia"/>
          <w:szCs w:val="21"/>
        </w:rPr>
        <w:t>）来尽可能防止上采样</w:t>
      </w:r>
      <w:r w:rsidR="00555AB1">
        <w:rPr>
          <w:rFonts w:hint="eastAsia"/>
          <w:szCs w:val="21"/>
        </w:rPr>
        <w:t>丢失的空间信息</w:t>
      </w:r>
      <w:r w:rsidR="00E20BDF">
        <w:rPr>
          <w:rFonts w:hint="eastAsia"/>
          <w:szCs w:val="21"/>
        </w:rPr>
        <w:t>。</w:t>
      </w:r>
      <w:r w:rsidR="00BD0557">
        <w:rPr>
          <w:rFonts w:hint="eastAsia"/>
          <w:szCs w:val="21"/>
        </w:rPr>
        <w:t>但其许多参数设置都并不</w:t>
      </w:r>
      <w:r w:rsidR="00E82506">
        <w:rPr>
          <w:rFonts w:hint="eastAsia"/>
          <w:szCs w:val="21"/>
        </w:rPr>
        <w:t>能作为最优解（例如采样为四层设置，</w:t>
      </w:r>
      <w:proofErr w:type="gramStart"/>
      <w:r w:rsidR="00A4288A" w:rsidRPr="00A4288A">
        <w:rPr>
          <w:rFonts w:hint="eastAsia"/>
          <w:szCs w:val="21"/>
        </w:rPr>
        <w:t>周纵苇</w:t>
      </w:r>
      <w:proofErr w:type="gramEnd"/>
      <w:r w:rsidR="00A4288A">
        <w:rPr>
          <w:rFonts w:hint="eastAsia"/>
          <w:szCs w:val="21"/>
        </w:rPr>
        <w:t>等人（</w:t>
      </w:r>
      <w:r w:rsidR="00A4288A">
        <w:rPr>
          <w:rFonts w:hint="eastAsia"/>
          <w:szCs w:val="21"/>
        </w:rPr>
        <w:t>20</w:t>
      </w:r>
      <w:r w:rsidR="00B10150">
        <w:rPr>
          <w:szCs w:val="21"/>
        </w:rPr>
        <w:t>20</w:t>
      </w:r>
      <w:r w:rsidR="00A4288A">
        <w:rPr>
          <w:rFonts w:hint="eastAsia"/>
          <w:szCs w:val="21"/>
        </w:rPr>
        <w:t>）就发现其实四层采样并不是通解</w:t>
      </w:r>
      <w:r w:rsidR="000A1862">
        <w:rPr>
          <w:rFonts w:hint="eastAsia"/>
          <w:szCs w:val="21"/>
        </w:rPr>
        <w:t>）</w:t>
      </w:r>
      <w:r w:rsidR="006E45EA">
        <w:rPr>
          <w:rFonts w:ascii="宋体" w:hAnsi="宋体" w:cs="宋体" w:hint="eastAsia"/>
          <w:szCs w:val="21"/>
        </w:rPr>
        <w:t>，</w:t>
      </w:r>
      <w:r w:rsidR="00E46DE7">
        <w:rPr>
          <w:rFonts w:ascii="宋体" w:hAnsi="宋体" w:cs="宋体" w:hint="eastAsia"/>
          <w:szCs w:val="21"/>
        </w:rPr>
        <w:t>而这些设置在本文实验中的</w:t>
      </w:r>
      <w:r w:rsidR="006E45EA">
        <w:rPr>
          <w:rFonts w:ascii="宋体" w:hAnsi="宋体" w:cs="宋体" w:hint="eastAsia"/>
          <w:szCs w:val="21"/>
        </w:rPr>
        <w:t>最终准确率等指标的成绩</w:t>
      </w:r>
      <w:r w:rsidR="00EC405B">
        <w:rPr>
          <w:rFonts w:ascii="宋体" w:hAnsi="宋体" w:cs="宋体" w:hint="eastAsia"/>
          <w:szCs w:val="21"/>
        </w:rPr>
        <w:t>（尤其是</w:t>
      </w:r>
      <w:r w:rsidR="004014E2">
        <w:rPr>
          <w:rFonts w:ascii="宋体" w:hAnsi="宋体" w:cs="宋体" w:hint="eastAsia"/>
          <w:szCs w:val="21"/>
        </w:rPr>
        <w:t>本文为</w:t>
      </w:r>
      <w:r w:rsidR="00EC405B">
        <w:rPr>
          <w:rFonts w:ascii="宋体" w:hAnsi="宋体" w:cs="宋体" w:hint="eastAsia"/>
          <w:szCs w:val="21"/>
        </w:rPr>
        <w:t>小数据集</w:t>
      </w:r>
      <w:r w:rsidR="00394F35">
        <w:rPr>
          <w:rFonts w:ascii="宋体" w:hAnsi="宋体" w:cs="宋体" w:hint="eastAsia"/>
          <w:szCs w:val="21"/>
        </w:rPr>
        <w:t>的情况</w:t>
      </w:r>
      <w:r w:rsidR="00EC405B">
        <w:rPr>
          <w:rFonts w:ascii="宋体" w:hAnsi="宋体" w:cs="宋体" w:hint="eastAsia"/>
          <w:szCs w:val="21"/>
        </w:rPr>
        <w:t>下）</w:t>
      </w:r>
      <w:r w:rsidR="006E45EA">
        <w:rPr>
          <w:rFonts w:ascii="宋体" w:hAnsi="宋体" w:cs="宋体" w:hint="eastAsia"/>
          <w:szCs w:val="21"/>
        </w:rPr>
        <w:t>也不能令人满意。</w:t>
      </w:r>
    </w:p>
    <w:p w14:paraId="02F8ECB6" w14:textId="3A22A8DD" w:rsidR="00CB5159" w:rsidRDefault="00936235" w:rsidP="007D22F5">
      <w:pPr>
        <w:pStyle w:val="2"/>
        <w:snapToGrid w:val="0"/>
        <w:spacing w:after="0" w:line="300" w:lineRule="exact"/>
        <w:ind w:leftChars="0" w:left="0" w:firstLine="420"/>
      </w:pPr>
      <w:r>
        <w:rPr>
          <w:rFonts w:hint="eastAsia"/>
        </w:rPr>
        <w:t>对于基于</w:t>
      </w:r>
      <w:r w:rsidR="00DF5F1B" w:rsidRPr="00123527">
        <w:t>深度学习</w:t>
      </w:r>
      <w:r w:rsidR="00230252">
        <w:rPr>
          <w:rFonts w:hint="eastAsia"/>
        </w:rPr>
        <w:t>网络进行</w:t>
      </w:r>
      <w:r>
        <w:rPr>
          <w:rFonts w:hint="eastAsia"/>
        </w:rPr>
        <w:t>的</w:t>
      </w:r>
      <w:r w:rsidR="00DF5F1B" w:rsidRPr="00123527">
        <w:t>遥感图像语义分</w:t>
      </w:r>
      <w:r w:rsidR="00DF5F1B" w:rsidRPr="00123527">
        <w:t>割</w:t>
      </w:r>
      <w:r w:rsidR="00230252">
        <w:rPr>
          <w:rFonts w:hint="eastAsia"/>
        </w:rPr>
        <w:t>任务，</w:t>
      </w:r>
      <w:r w:rsidR="00336EEB">
        <w:rPr>
          <w:rFonts w:hint="eastAsia"/>
        </w:rPr>
        <w:t>近年来</w:t>
      </w:r>
      <w:r w:rsidR="0030593E" w:rsidRPr="00123527">
        <w:t>相关研究成果也有许多，但</w:t>
      </w:r>
      <w:r w:rsidR="004E3316">
        <w:rPr>
          <w:rFonts w:hint="eastAsia"/>
        </w:rPr>
        <w:t>仍</w:t>
      </w:r>
      <w:r w:rsidR="0030593E" w:rsidRPr="00123527">
        <w:t>存在一些问题及弊端</w:t>
      </w:r>
      <w:r w:rsidR="002F3A9B" w:rsidRPr="00123527">
        <w:t>。</w:t>
      </w:r>
      <w:r w:rsidR="00113746">
        <w:rPr>
          <w:rFonts w:hint="eastAsia"/>
        </w:rPr>
        <w:t>如前文提到经典语义分割网络</w:t>
      </w:r>
      <w:r w:rsidR="00C74FB3">
        <w:rPr>
          <w:rFonts w:hint="eastAsia"/>
        </w:rPr>
        <w:t>U-Net</w:t>
      </w:r>
      <w:r w:rsidR="00113746">
        <w:rPr>
          <w:rFonts w:hint="eastAsia"/>
        </w:rPr>
        <w:t>，</w:t>
      </w:r>
      <w:r w:rsidR="00113746" w:rsidRPr="000B0F65">
        <w:rPr>
          <w:rFonts w:hint="eastAsia"/>
        </w:rPr>
        <w:t>苏健民</w:t>
      </w:r>
      <w:r w:rsidR="00113746">
        <w:rPr>
          <w:rFonts w:hint="eastAsia"/>
        </w:rPr>
        <w:t>等人（</w:t>
      </w:r>
      <w:r w:rsidR="00113746">
        <w:rPr>
          <w:rFonts w:hint="eastAsia"/>
        </w:rPr>
        <w:t>2019</w:t>
      </w:r>
      <w:r w:rsidR="00113746">
        <w:rPr>
          <w:rFonts w:hint="eastAsia"/>
        </w:rPr>
        <w:t>）</w:t>
      </w:r>
      <w:r w:rsidR="000B0F65">
        <w:rPr>
          <w:rFonts w:hint="eastAsia"/>
        </w:rPr>
        <w:t>在</w:t>
      </w:r>
      <w:r w:rsidR="00AC168D">
        <w:rPr>
          <w:rFonts w:hint="eastAsia"/>
        </w:rPr>
        <w:t>其基本的</w:t>
      </w:r>
      <w:r w:rsidR="00AC168D">
        <w:rPr>
          <w:rFonts w:hint="eastAsia"/>
        </w:rPr>
        <w:t>U</w:t>
      </w:r>
      <w:r w:rsidR="00AC168D">
        <w:rPr>
          <w:rFonts w:hint="eastAsia"/>
        </w:rPr>
        <w:t>型结构的</w:t>
      </w:r>
      <w:r w:rsidR="000B0F65">
        <w:rPr>
          <w:rFonts w:hint="eastAsia"/>
        </w:rPr>
        <w:t>基础上，</w:t>
      </w:r>
      <w:r w:rsidR="00FF1B8E">
        <w:rPr>
          <w:rFonts w:hint="eastAsia"/>
        </w:rPr>
        <w:t>将网络内的</w:t>
      </w:r>
      <w:proofErr w:type="spellStart"/>
      <w:r w:rsidR="00E623E8">
        <w:rPr>
          <w:rFonts w:hint="eastAsia"/>
          <w:szCs w:val="21"/>
        </w:rPr>
        <w:t>Re</w:t>
      </w:r>
      <w:r w:rsidR="00E623E8">
        <w:rPr>
          <w:szCs w:val="21"/>
        </w:rPr>
        <w:t>L</w:t>
      </w:r>
      <w:r w:rsidR="008A7FB3">
        <w:rPr>
          <w:szCs w:val="21"/>
        </w:rPr>
        <w:t>U</w:t>
      </w:r>
      <w:proofErr w:type="spellEnd"/>
      <w:r w:rsidR="00FF1B8E">
        <w:rPr>
          <w:rFonts w:hint="eastAsia"/>
        </w:rPr>
        <w:t>替换为</w:t>
      </w:r>
      <w:r w:rsidR="006E3C20">
        <w:rPr>
          <w:rFonts w:hint="eastAsia"/>
        </w:rPr>
        <w:t>ELU</w:t>
      </w:r>
      <w:r w:rsidR="00FF1B8E">
        <w:rPr>
          <w:rFonts w:hint="eastAsia"/>
        </w:rPr>
        <w:t>激活，改进后的</w:t>
      </w:r>
      <w:r w:rsidR="00C74FB3">
        <w:rPr>
          <w:rFonts w:hint="eastAsia"/>
        </w:rPr>
        <w:t>U-Net</w:t>
      </w:r>
      <w:r w:rsidR="00FF1B8E">
        <w:rPr>
          <w:rFonts w:hint="eastAsia"/>
        </w:rPr>
        <w:t>模型在其论文中取得了相对优秀的效果。但在本文实验数据集中，</w:t>
      </w:r>
      <w:r w:rsidR="00D54C02">
        <w:rPr>
          <w:rFonts w:hint="eastAsia"/>
        </w:rPr>
        <w:t>其</w:t>
      </w:r>
      <w:r w:rsidR="001F4B4E">
        <w:rPr>
          <w:rFonts w:hint="eastAsia"/>
        </w:rPr>
        <w:t>对比</w:t>
      </w:r>
      <w:r w:rsidR="00C74FB3">
        <w:rPr>
          <w:rFonts w:hint="eastAsia"/>
        </w:rPr>
        <w:t>U-Net</w:t>
      </w:r>
      <w:r w:rsidR="001F4B4E">
        <w:rPr>
          <w:rFonts w:hint="eastAsia"/>
        </w:rPr>
        <w:t>的</w:t>
      </w:r>
      <w:r w:rsidR="00D54C02">
        <w:rPr>
          <w:rFonts w:hint="eastAsia"/>
        </w:rPr>
        <w:t>优化效果非常有限</w:t>
      </w:r>
      <w:r w:rsidR="000B4204">
        <w:rPr>
          <w:rFonts w:hint="eastAsia"/>
        </w:rPr>
        <w:t>，并没有显著提升</w:t>
      </w:r>
      <w:proofErr w:type="spellStart"/>
      <w:r w:rsidR="000B4204">
        <w:rPr>
          <w:rFonts w:hint="eastAsia"/>
        </w:rPr>
        <w:t>mIoU</w:t>
      </w:r>
      <w:proofErr w:type="spellEnd"/>
      <w:r w:rsidR="000B4204">
        <w:rPr>
          <w:rFonts w:hint="eastAsia"/>
        </w:rPr>
        <w:t>等重要指标的成绩</w:t>
      </w:r>
      <w:r w:rsidR="009D65B2">
        <w:rPr>
          <w:rFonts w:hint="eastAsia"/>
        </w:rPr>
        <w:t>；</w:t>
      </w:r>
      <w:r w:rsidR="00AC168D">
        <w:rPr>
          <w:rFonts w:hint="eastAsia"/>
        </w:rPr>
        <w:t>同样在</w:t>
      </w:r>
      <w:r w:rsidR="00C74FB3">
        <w:rPr>
          <w:rFonts w:hint="eastAsia"/>
        </w:rPr>
        <w:t>U-Net</w:t>
      </w:r>
      <w:r w:rsidR="00AC168D">
        <w:rPr>
          <w:rFonts w:hint="eastAsia"/>
        </w:rPr>
        <w:t>的框架下，</w:t>
      </w:r>
      <w:proofErr w:type="spellStart"/>
      <w:r w:rsidR="002F3A9B" w:rsidRPr="00123527">
        <w:t>Rakhlin</w:t>
      </w:r>
      <w:proofErr w:type="spellEnd"/>
      <w:r w:rsidR="002F3A9B" w:rsidRPr="00123527">
        <w:t>等人</w:t>
      </w:r>
      <w:r w:rsidR="000D7644">
        <w:rPr>
          <w:rFonts w:hint="eastAsia"/>
        </w:rPr>
        <w:t>（</w:t>
      </w:r>
      <w:r w:rsidR="000D7644">
        <w:rPr>
          <w:rFonts w:hint="eastAsia"/>
        </w:rPr>
        <w:t>2018</w:t>
      </w:r>
      <w:r w:rsidR="000D7644">
        <w:rPr>
          <w:rFonts w:hint="eastAsia"/>
        </w:rPr>
        <w:t>）</w:t>
      </w:r>
      <w:r w:rsidR="00C937F8" w:rsidRPr="00123527">
        <w:t>也尝试用</w:t>
      </w:r>
      <w:r w:rsidR="008F46DA">
        <w:rPr>
          <w:rFonts w:hint="eastAsia"/>
        </w:rPr>
        <w:t>新的</w:t>
      </w:r>
      <w:proofErr w:type="spellStart"/>
      <w:r w:rsidR="008F46DA">
        <w:rPr>
          <w:rFonts w:hint="eastAsia"/>
        </w:rPr>
        <w:t>Lovasz</w:t>
      </w:r>
      <w:proofErr w:type="spellEnd"/>
      <w:r w:rsidR="008F46DA">
        <w:t xml:space="preserve"> </w:t>
      </w:r>
      <w:proofErr w:type="spellStart"/>
      <w:r w:rsidR="008F46DA">
        <w:rPr>
          <w:rFonts w:hint="eastAsia"/>
        </w:rPr>
        <w:t>Softmax</w:t>
      </w:r>
      <w:proofErr w:type="spellEnd"/>
      <w:r w:rsidR="008F46DA">
        <w:rPr>
          <w:rFonts w:hint="eastAsia"/>
        </w:rPr>
        <w:t>损失（由</w:t>
      </w:r>
      <w:r w:rsidR="008F46DA" w:rsidRPr="00123527">
        <w:t>Berman</w:t>
      </w:r>
      <w:r w:rsidR="008F46DA" w:rsidRPr="00123527">
        <w:t>等人</w:t>
      </w:r>
      <w:r w:rsidR="008F46DA">
        <w:rPr>
          <w:rFonts w:hint="eastAsia"/>
        </w:rPr>
        <w:t>（</w:t>
      </w:r>
      <w:r w:rsidR="008F46DA">
        <w:rPr>
          <w:rFonts w:hint="eastAsia"/>
        </w:rPr>
        <w:t>2018</w:t>
      </w:r>
      <w:r w:rsidR="008F46DA">
        <w:rPr>
          <w:rFonts w:hint="eastAsia"/>
        </w:rPr>
        <w:t>）</w:t>
      </w:r>
      <w:r w:rsidR="008F46DA" w:rsidRPr="00123527">
        <w:t>提出</w:t>
      </w:r>
      <w:r w:rsidR="008F46DA">
        <w:rPr>
          <w:rFonts w:hint="eastAsia"/>
        </w:rPr>
        <w:t>）</w:t>
      </w:r>
      <w:r w:rsidR="00C937F8" w:rsidRPr="00123527">
        <w:t>提升模型学习效果，但其</w:t>
      </w:r>
      <w:r w:rsidR="00C43215">
        <w:rPr>
          <w:rFonts w:hint="eastAsia"/>
        </w:rPr>
        <w:t>论文内</w:t>
      </w:r>
      <w:r w:rsidR="00C937F8" w:rsidRPr="00123527">
        <w:t>实验成绩相对一般</w:t>
      </w:r>
      <w:r w:rsidR="00CB5159" w:rsidRPr="00123527">
        <w:t>，</w:t>
      </w:r>
      <w:proofErr w:type="gramStart"/>
      <w:r w:rsidR="00C43215">
        <w:rPr>
          <w:rFonts w:hint="eastAsia"/>
        </w:rPr>
        <w:t>且虽然</w:t>
      </w:r>
      <w:proofErr w:type="gramEnd"/>
      <w:r w:rsidR="00C43215">
        <w:rPr>
          <w:rFonts w:hint="eastAsia"/>
        </w:rPr>
        <w:t>使用了加权的思想但</w:t>
      </w:r>
      <w:r w:rsidR="00CB5159" w:rsidRPr="00123527">
        <w:t>也没有更深入地讨论计算超参数</w:t>
      </w:r>
      <w:r w:rsidR="00C85EF9">
        <w:rPr>
          <w:rFonts w:hint="eastAsia"/>
        </w:rPr>
        <w:t>设置</w:t>
      </w:r>
      <w:r w:rsidR="00CB5159" w:rsidRPr="00123527">
        <w:t>等细节</w:t>
      </w:r>
      <w:r w:rsidR="0055787E">
        <w:rPr>
          <w:rFonts w:hint="eastAsia"/>
        </w:rPr>
        <w:t>；</w:t>
      </w:r>
      <w:r w:rsidR="00C43215">
        <w:rPr>
          <w:rFonts w:hint="eastAsia"/>
        </w:rPr>
        <w:t>Selim</w:t>
      </w:r>
      <w:r w:rsidR="00C43215">
        <w:rPr>
          <w:rFonts w:hint="eastAsia"/>
        </w:rPr>
        <w:t>等人（</w:t>
      </w:r>
      <w:r w:rsidR="00C43215">
        <w:rPr>
          <w:rFonts w:hint="eastAsia"/>
        </w:rPr>
        <w:t>2019</w:t>
      </w:r>
      <w:r w:rsidR="00C43215">
        <w:rPr>
          <w:rFonts w:hint="eastAsia"/>
        </w:rPr>
        <w:t>）</w:t>
      </w:r>
      <w:r w:rsidR="00394AF3">
        <w:rPr>
          <w:rFonts w:hint="eastAsia"/>
        </w:rPr>
        <w:t>提出使用同样</w:t>
      </w:r>
      <w:r w:rsidR="006C6354">
        <w:rPr>
          <w:rFonts w:hint="eastAsia"/>
        </w:rPr>
        <w:t>类似于</w:t>
      </w:r>
      <w:r w:rsidR="00394AF3">
        <w:rPr>
          <w:rFonts w:hint="eastAsia"/>
        </w:rPr>
        <w:t>FCN</w:t>
      </w:r>
      <w:r w:rsidR="00394AF3">
        <w:rPr>
          <w:rFonts w:hint="eastAsia"/>
        </w:rPr>
        <w:t>的</w:t>
      </w:r>
      <w:r w:rsidR="00394AF3">
        <w:rPr>
          <w:rFonts w:hint="eastAsia"/>
        </w:rPr>
        <w:t>FPN</w:t>
      </w:r>
      <w:r w:rsidR="00394AF3">
        <w:rPr>
          <w:rFonts w:hint="eastAsia"/>
        </w:rPr>
        <w:t>（</w:t>
      </w:r>
      <w:r w:rsidR="00394AF3" w:rsidRPr="00394AF3">
        <w:t>Feature Pyramid Network</w:t>
      </w:r>
      <w:r w:rsidR="00394AF3">
        <w:rPr>
          <w:rFonts w:hint="eastAsia"/>
        </w:rPr>
        <w:t>）来解决相关问题，但其金字塔结构所需资源较本文实验资源相对庞大，且在小数据下表现一般；</w:t>
      </w:r>
      <w:r w:rsidR="00B50972">
        <w:rPr>
          <w:rFonts w:hint="eastAsia"/>
        </w:rPr>
        <w:t>Chao</w:t>
      </w:r>
      <w:r w:rsidR="00B50972">
        <w:rPr>
          <w:rFonts w:hint="eastAsia"/>
        </w:rPr>
        <w:t>等人（</w:t>
      </w:r>
      <w:r w:rsidR="00B50972">
        <w:rPr>
          <w:rFonts w:hint="eastAsia"/>
        </w:rPr>
        <w:t>2019</w:t>
      </w:r>
      <w:r w:rsidR="00B50972">
        <w:rPr>
          <w:rFonts w:hint="eastAsia"/>
        </w:rPr>
        <w:t>）也</w:t>
      </w:r>
      <w:r w:rsidR="00AA2C19">
        <w:rPr>
          <w:rFonts w:hint="eastAsia"/>
        </w:rPr>
        <w:t>基于经典的</w:t>
      </w:r>
      <w:proofErr w:type="spellStart"/>
      <w:r w:rsidR="00AA2C19">
        <w:rPr>
          <w:rFonts w:hint="eastAsia"/>
        </w:rPr>
        <w:t>D</w:t>
      </w:r>
      <w:r w:rsidR="00AA2C19">
        <w:t>enseNet</w:t>
      </w:r>
      <w:proofErr w:type="spellEnd"/>
      <w:r w:rsidR="00AA2C19">
        <w:rPr>
          <w:rFonts w:hint="eastAsia"/>
        </w:rPr>
        <w:t>提出了自己的</w:t>
      </w:r>
      <w:proofErr w:type="spellStart"/>
      <w:r w:rsidR="00B50972" w:rsidRPr="00B50972">
        <w:t>DFCNet</w:t>
      </w:r>
      <w:proofErr w:type="spellEnd"/>
      <w:r w:rsidR="00B50972">
        <w:rPr>
          <w:rFonts w:hint="eastAsia"/>
        </w:rPr>
        <w:t>作为新的网络框架解决</w:t>
      </w:r>
      <w:r w:rsidR="00215173">
        <w:rPr>
          <w:rFonts w:hint="eastAsia"/>
        </w:rPr>
        <w:t>遥感图像</w:t>
      </w:r>
      <w:r w:rsidR="00B50972">
        <w:rPr>
          <w:rFonts w:hint="eastAsia"/>
        </w:rPr>
        <w:t>土地分类问题，但其网络规模过</w:t>
      </w:r>
      <w:r w:rsidR="001E6AA7">
        <w:rPr>
          <w:rFonts w:hint="eastAsia"/>
        </w:rPr>
        <w:t>深</w:t>
      </w:r>
      <w:r w:rsidR="00F879F8">
        <w:rPr>
          <w:rFonts w:hint="eastAsia"/>
        </w:rPr>
        <w:t>且运算负荷较重</w:t>
      </w:r>
      <w:r w:rsidR="00B50972">
        <w:rPr>
          <w:rFonts w:hint="eastAsia"/>
        </w:rPr>
        <w:t>，难以在本文环境下完成。</w:t>
      </w:r>
    </w:p>
    <w:p w14:paraId="4EE16A0C" w14:textId="77777777" w:rsidR="005E7E1D" w:rsidRDefault="00FD2199" w:rsidP="007D22F5">
      <w:pPr>
        <w:pStyle w:val="2"/>
        <w:snapToGrid w:val="0"/>
        <w:spacing w:after="0" w:line="300" w:lineRule="exact"/>
        <w:ind w:leftChars="0" w:left="0" w:firstLine="420"/>
      </w:pPr>
      <w:r>
        <w:rPr>
          <w:rFonts w:hint="eastAsia"/>
        </w:rPr>
        <w:t>至此，</w:t>
      </w:r>
      <w:r w:rsidRPr="00FD2199">
        <w:rPr>
          <w:rFonts w:hint="eastAsia"/>
        </w:rPr>
        <w:t>高分遥感图像语义分割传统方法中存在运算速度慢效率低</w:t>
      </w:r>
      <w:r>
        <w:rPr>
          <w:rFonts w:hint="eastAsia"/>
        </w:rPr>
        <w:t>等</w:t>
      </w:r>
      <w:r w:rsidRPr="00FD2199">
        <w:rPr>
          <w:rFonts w:hint="eastAsia"/>
        </w:rPr>
        <w:t>问题</w:t>
      </w:r>
      <w:r>
        <w:rPr>
          <w:rFonts w:hint="eastAsia"/>
        </w:rPr>
        <w:t>已经初现端倪。</w:t>
      </w:r>
      <w:r w:rsidR="00F629A5">
        <w:rPr>
          <w:rFonts w:hint="eastAsia"/>
        </w:rPr>
        <w:t>综合来看问题主要由以下几点引起：</w:t>
      </w:r>
    </w:p>
    <w:p w14:paraId="0A9411DC" w14:textId="77777777" w:rsidR="005E7E1D" w:rsidRDefault="00F629A5" w:rsidP="007D22F5">
      <w:pPr>
        <w:pStyle w:val="2"/>
        <w:snapToGrid w:val="0"/>
        <w:spacing w:after="0" w:line="300" w:lineRule="exact"/>
        <w:ind w:leftChars="0" w:left="0" w:firstLine="420"/>
      </w:pPr>
      <w:r>
        <w:rPr>
          <w:rFonts w:hint="eastAsia"/>
        </w:rPr>
        <w:t>1</w:t>
      </w:r>
      <w:r>
        <w:rPr>
          <w:rFonts w:hint="eastAsia"/>
        </w:rPr>
        <w:t>、过于依赖大数据集。为了取得更好的实验成绩，庞大的数据集必将成为最有力的数据支撑，但其最大的弊端便在于使得整个网络的训练周期显著延长。</w:t>
      </w:r>
    </w:p>
    <w:p w14:paraId="5EB4E812" w14:textId="38AE1CCF" w:rsidR="00FD2199" w:rsidRPr="00123527" w:rsidRDefault="00F629A5" w:rsidP="007D22F5">
      <w:pPr>
        <w:pStyle w:val="2"/>
        <w:snapToGrid w:val="0"/>
        <w:spacing w:after="0" w:line="300" w:lineRule="exact"/>
        <w:ind w:leftChars="0" w:left="0" w:firstLine="420"/>
      </w:pPr>
      <w:r>
        <w:rPr>
          <w:rFonts w:hint="eastAsia"/>
        </w:rPr>
        <w:t>2</w:t>
      </w:r>
      <w:r>
        <w:rPr>
          <w:rFonts w:hint="eastAsia"/>
        </w:rPr>
        <w:t>、网络框架较为繁复。与第一点相照应的，为了获得更好的成绩，复杂化整体网络来提升拟合能力是最简单直观的方案。但其弊端便在于同时也增大了资源及计算时间</w:t>
      </w:r>
      <w:r w:rsidR="00D54BB9">
        <w:rPr>
          <w:rFonts w:hint="eastAsia"/>
        </w:rPr>
        <w:t>的</w:t>
      </w:r>
      <w:r>
        <w:rPr>
          <w:rFonts w:hint="eastAsia"/>
        </w:rPr>
        <w:t>开销。</w:t>
      </w:r>
    </w:p>
    <w:p w14:paraId="52985BFA" w14:textId="29FAA323" w:rsidR="00DF5F1B" w:rsidRDefault="00CB5159" w:rsidP="00D86BAC">
      <w:pPr>
        <w:spacing w:line="300" w:lineRule="exact"/>
        <w:ind w:firstLineChars="200" w:firstLine="420"/>
        <w:rPr>
          <w:rFonts w:ascii="宋体" w:eastAsia="宋体" w:hAnsi="宋体" w:cs="宋体"/>
          <w:szCs w:val="21"/>
        </w:rPr>
      </w:pPr>
      <w:r w:rsidRPr="00123527">
        <w:rPr>
          <w:rFonts w:ascii="Times New Roman" w:eastAsia="宋体" w:hAnsi="Times New Roman" w:cs="Times New Roman"/>
          <w:szCs w:val="21"/>
        </w:rPr>
        <w:t>为了解决</w:t>
      </w:r>
      <w:r w:rsidR="004E4AD3">
        <w:rPr>
          <w:rFonts w:ascii="Times New Roman" w:eastAsia="宋体" w:hAnsi="Times New Roman" w:cs="Times New Roman" w:hint="eastAsia"/>
          <w:szCs w:val="21"/>
        </w:rPr>
        <w:t>上</w:t>
      </w:r>
      <w:r w:rsidR="002C3616">
        <w:rPr>
          <w:rFonts w:ascii="Times New Roman" w:eastAsia="宋体" w:hAnsi="Times New Roman" w:cs="Times New Roman" w:hint="eastAsia"/>
          <w:szCs w:val="21"/>
        </w:rPr>
        <w:t>文提出的</w:t>
      </w:r>
      <w:r w:rsidR="009D52A0">
        <w:rPr>
          <w:rFonts w:ascii="Times New Roman" w:eastAsia="宋体" w:hAnsi="Times New Roman" w:cs="Times New Roman" w:hint="eastAsia"/>
          <w:szCs w:val="21"/>
        </w:rPr>
        <w:t>问题，</w:t>
      </w:r>
      <w:r w:rsidR="0033264E">
        <w:rPr>
          <w:rFonts w:ascii="Times New Roman" w:eastAsia="宋体" w:hAnsi="Times New Roman" w:cs="Times New Roman" w:hint="eastAsia"/>
          <w:szCs w:val="21"/>
        </w:rPr>
        <w:t>实验</w:t>
      </w:r>
      <w:r w:rsidR="002C3616">
        <w:rPr>
          <w:rFonts w:ascii="Times New Roman" w:eastAsia="宋体" w:hAnsi="Times New Roman" w:cs="Times New Roman" w:hint="eastAsia"/>
          <w:szCs w:val="21"/>
        </w:rPr>
        <w:t>需要在</w:t>
      </w:r>
      <w:r w:rsidR="00D54BB9">
        <w:rPr>
          <w:rFonts w:ascii="Times New Roman" w:eastAsia="宋体" w:hAnsi="Times New Roman" w:cs="Times New Roman" w:hint="eastAsia"/>
          <w:szCs w:val="21"/>
        </w:rPr>
        <w:t>较小</w:t>
      </w:r>
      <w:r w:rsidR="002C3616">
        <w:rPr>
          <w:rFonts w:ascii="Times New Roman" w:eastAsia="宋体" w:hAnsi="Times New Roman" w:cs="Times New Roman" w:hint="eastAsia"/>
          <w:szCs w:val="21"/>
        </w:rPr>
        <w:t>训练数据</w:t>
      </w:r>
      <w:proofErr w:type="gramStart"/>
      <w:r w:rsidR="002C3616">
        <w:rPr>
          <w:rFonts w:ascii="Times New Roman" w:eastAsia="宋体" w:hAnsi="Times New Roman" w:cs="Times New Roman" w:hint="eastAsia"/>
          <w:szCs w:val="21"/>
        </w:rPr>
        <w:t>集条件</w:t>
      </w:r>
      <w:proofErr w:type="gramEnd"/>
      <w:r w:rsidR="002C3616">
        <w:rPr>
          <w:rFonts w:ascii="Times New Roman" w:eastAsia="宋体" w:hAnsi="Times New Roman" w:cs="Times New Roman" w:hint="eastAsia"/>
          <w:szCs w:val="21"/>
        </w:rPr>
        <w:t>下有效利用深度学习网络解决高分遥感图像语义分割的问题并取得更优的实验结果</w:t>
      </w:r>
      <w:r w:rsidR="0033264E">
        <w:rPr>
          <w:rFonts w:ascii="Times New Roman" w:eastAsia="宋体" w:hAnsi="Times New Roman" w:cs="Times New Roman" w:hint="eastAsia"/>
          <w:szCs w:val="21"/>
        </w:rPr>
        <w:t>，即需要设计出结构相对简练运算效率高的同时保证优秀成绩的网络。</w:t>
      </w:r>
      <w:r w:rsidR="00EC2270">
        <w:rPr>
          <w:rFonts w:ascii="Times New Roman" w:eastAsia="宋体" w:hAnsi="Times New Roman" w:cs="Times New Roman" w:hint="eastAsia"/>
          <w:szCs w:val="21"/>
        </w:rPr>
        <w:t>由此，</w:t>
      </w:r>
      <w:r w:rsidR="00FB6D5D" w:rsidRPr="00123527">
        <w:rPr>
          <w:rFonts w:ascii="Times New Roman" w:eastAsia="宋体" w:hAnsi="Times New Roman" w:cs="Times New Roman"/>
          <w:szCs w:val="21"/>
        </w:rPr>
        <w:t>本文</w:t>
      </w:r>
      <w:r w:rsidR="00135765">
        <w:rPr>
          <w:rFonts w:ascii="Times New Roman" w:eastAsia="宋体" w:hAnsi="Times New Roman" w:cs="Times New Roman" w:hint="eastAsia"/>
          <w:szCs w:val="21"/>
        </w:rPr>
        <w:t>基于经典的</w:t>
      </w:r>
      <w:r w:rsidR="00C74FB3">
        <w:rPr>
          <w:rFonts w:ascii="Times New Roman" w:eastAsia="宋体" w:hAnsi="Times New Roman" w:cs="Times New Roman" w:hint="eastAsia"/>
          <w:szCs w:val="21"/>
        </w:rPr>
        <w:t>U-Net</w:t>
      </w:r>
      <w:r w:rsidR="00135765">
        <w:rPr>
          <w:rFonts w:ascii="Times New Roman" w:eastAsia="宋体" w:hAnsi="Times New Roman" w:cs="Times New Roman" w:hint="eastAsia"/>
          <w:szCs w:val="21"/>
        </w:rPr>
        <w:t>结构设计了一个全新的网络</w:t>
      </w:r>
      <w:r w:rsidR="009E3ED8">
        <w:rPr>
          <w:rFonts w:ascii="Times New Roman" w:eastAsia="宋体" w:hAnsi="Times New Roman" w:cs="Times New Roman" w:hint="eastAsia"/>
          <w:szCs w:val="21"/>
        </w:rPr>
        <w:t>，并同时搭载独立设计的加权综合损失</w:t>
      </w:r>
      <w:r w:rsidR="00135765">
        <w:rPr>
          <w:rFonts w:ascii="Times New Roman" w:eastAsia="宋体" w:hAnsi="Times New Roman" w:cs="Times New Roman" w:hint="eastAsia"/>
          <w:szCs w:val="21"/>
        </w:rPr>
        <w:t>。</w:t>
      </w:r>
      <w:r w:rsidR="009E3ED8">
        <w:rPr>
          <w:rFonts w:ascii="Times New Roman" w:eastAsia="宋体" w:hAnsi="Times New Roman" w:cs="Times New Roman" w:hint="eastAsia"/>
          <w:szCs w:val="21"/>
        </w:rPr>
        <w:t>首先网络架构上采用</w:t>
      </w:r>
      <w:r w:rsidR="00C74FB3">
        <w:rPr>
          <w:rFonts w:ascii="Times New Roman" w:eastAsia="宋体" w:hAnsi="Times New Roman" w:cs="Times New Roman" w:hint="eastAsia"/>
          <w:szCs w:val="21"/>
        </w:rPr>
        <w:t>U-Net</w:t>
      </w:r>
      <w:r w:rsidR="009E3ED8">
        <w:rPr>
          <w:rFonts w:ascii="Times New Roman" w:eastAsia="宋体" w:hAnsi="Times New Roman" w:cs="Times New Roman" w:hint="eastAsia"/>
          <w:szCs w:val="21"/>
        </w:rPr>
        <w:t>的</w:t>
      </w:r>
      <w:r w:rsidR="009E3ED8">
        <w:rPr>
          <w:rFonts w:ascii="Times New Roman" w:eastAsia="宋体" w:hAnsi="Times New Roman" w:cs="Times New Roman" w:hint="eastAsia"/>
          <w:szCs w:val="21"/>
        </w:rPr>
        <w:t>U</w:t>
      </w:r>
      <w:r w:rsidR="009E3ED8">
        <w:rPr>
          <w:rFonts w:ascii="Times New Roman" w:eastAsia="宋体" w:hAnsi="Times New Roman" w:cs="Times New Roman" w:hint="eastAsia"/>
          <w:szCs w:val="21"/>
        </w:rPr>
        <w:t>型结构，并将其下采样部分嫁接为</w:t>
      </w:r>
      <w:r w:rsidR="009E3ED8">
        <w:rPr>
          <w:rFonts w:ascii="Times New Roman" w:eastAsia="宋体" w:hAnsi="Times New Roman" w:cs="Times New Roman" w:hint="eastAsia"/>
          <w:szCs w:val="21"/>
        </w:rPr>
        <w:t>ResNet-34</w:t>
      </w:r>
      <w:r w:rsidR="009E3ED8">
        <w:rPr>
          <w:rFonts w:ascii="Times New Roman" w:eastAsia="宋体" w:hAnsi="Times New Roman" w:cs="Times New Roman" w:hint="eastAsia"/>
          <w:szCs w:val="21"/>
        </w:rPr>
        <w:t>网络，以此来避免梯度消失等问题的发生；接着在其中引入</w:t>
      </w:r>
      <w:r w:rsidR="009E3ED8">
        <w:rPr>
          <w:rFonts w:ascii="Times New Roman" w:eastAsia="宋体" w:hAnsi="Times New Roman" w:cs="Times New Roman" w:hint="eastAsia"/>
          <w:szCs w:val="21"/>
        </w:rPr>
        <w:t>He</w:t>
      </w:r>
      <w:r w:rsidR="009E3ED8">
        <w:rPr>
          <w:rFonts w:ascii="Times New Roman" w:eastAsia="宋体" w:hAnsi="Times New Roman" w:cs="Times New Roman" w:hint="eastAsia"/>
          <w:szCs w:val="21"/>
        </w:rPr>
        <w:t>初始化设置，同时搭载</w:t>
      </w:r>
      <w:r w:rsidR="00597CF9">
        <w:rPr>
          <w:rFonts w:ascii="Times New Roman" w:eastAsia="宋体" w:hAnsi="Times New Roman" w:cs="Times New Roman" w:hint="eastAsia"/>
          <w:szCs w:val="21"/>
        </w:rPr>
        <w:t>随机</w:t>
      </w:r>
      <w:r w:rsidR="009E3ED8">
        <w:rPr>
          <w:rFonts w:ascii="Times New Roman" w:eastAsia="宋体" w:hAnsi="Times New Roman" w:cs="Times New Roman" w:hint="eastAsia"/>
          <w:szCs w:val="21"/>
        </w:rPr>
        <w:t>权重平均</w:t>
      </w:r>
      <w:r w:rsidR="009E3ED8" w:rsidRPr="00215173">
        <w:rPr>
          <w:rFonts w:ascii="Times New Roman" w:eastAsia="宋体" w:hAnsi="Times New Roman" w:cs="Times New Roman"/>
          <w:szCs w:val="21"/>
        </w:rPr>
        <w:t>（</w:t>
      </w:r>
      <w:r w:rsidR="009E3ED8" w:rsidRPr="00215173">
        <w:rPr>
          <w:rFonts w:ascii="Times New Roman" w:eastAsia="宋体" w:hAnsi="Times New Roman" w:cs="Times New Roman"/>
          <w:szCs w:val="21"/>
        </w:rPr>
        <w:t>Stochastic Weight Averaging</w:t>
      </w:r>
      <w:r w:rsidR="009E3ED8" w:rsidRPr="00215173">
        <w:rPr>
          <w:rFonts w:ascii="Times New Roman" w:eastAsia="宋体" w:hAnsi="Times New Roman" w:cs="Times New Roman"/>
          <w:szCs w:val="21"/>
        </w:rPr>
        <w:t>）</w:t>
      </w:r>
      <w:r w:rsidR="009E3ED8">
        <w:rPr>
          <w:rFonts w:ascii="Times New Roman" w:eastAsia="宋体" w:hAnsi="Times New Roman" w:cs="Times New Roman" w:hint="eastAsia"/>
          <w:szCs w:val="21"/>
        </w:rPr>
        <w:t>优化模块来</w:t>
      </w:r>
      <w:r w:rsidR="00BC146D">
        <w:rPr>
          <w:rFonts w:ascii="Times New Roman" w:eastAsia="宋体" w:hAnsi="Times New Roman" w:cs="Times New Roman" w:hint="eastAsia"/>
          <w:szCs w:val="21"/>
        </w:rPr>
        <w:t>优化</w:t>
      </w:r>
      <w:r w:rsidR="009E3ED8">
        <w:rPr>
          <w:rFonts w:ascii="Times New Roman" w:eastAsia="宋体" w:hAnsi="Times New Roman" w:cs="Times New Roman" w:hint="eastAsia"/>
          <w:szCs w:val="21"/>
        </w:rPr>
        <w:t>整体网络学习收敛。</w:t>
      </w:r>
      <w:r w:rsidR="00E8598D">
        <w:rPr>
          <w:rFonts w:ascii="Times New Roman" w:eastAsia="宋体" w:hAnsi="Times New Roman" w:cs="Times New Roman" w:hint="eastAsia"/>
          <w:szCs w:val="21"/>
        </w:rPr>
        <w:t>然后</w:t>
      </w:r>
      <w:r w:rsidR="00957161">
        <w:rPr>
          <w:rFonts w:ascii="Times New Roman" w:eastAsia="宋体" w:hAnsi="Times New Roman" w:cs="Times New Roman" w:hint="eastAsia"/>
          <w:szCs w:val="21"/>
        </w:rPr>
        <w:t>为了更好地提升整体网络学习效果及最终实验成绩，</w:t>
      </w:r>
      <w:r w:rsidR="00E8598D" w:rsidRPr="00215173">
        <w:rPr>
          <w:rFonts w:ascii="Times New Roman" w:eastAsia="宋体" w:hAnsi="Times New Roman" w:cs="Times New Roman"/>
          <w:szCs w:val="21"/>
        </w:rPr>
        <w:t>本文设计将能够有效维持网络学习稳定收敛的交叉</w:t>
      </w:r>
      <w:proofErr w:type="gramStart"/>
      <w:r w:rsidR="00E8598D" w:rsidRPr="00215173">
        <w:rPr>
          <w:rFonts w:ascii="Times New Roman" w:eastAsia="宋体" w:hAnsi="Times New Roman" w:cs="Times New Roman"/>
          <w:szCs w:val="21"/>
        </w:rPr>
        <w:t>熵</w:t>
      </w:r>
      <w:proofErr w:type="gramEnd"/>
      <w:r w:rsidR="00E8598D" w:rsidRPr="00215173">
        <w:rPr>
          <w:rFonts w:ascii="Times New Roman" w:eastAsia="宋体" w:hAnsi="Times New Roman" w:cs="Times New Roman"/>
          <w:szCs w:val="21"/>
        </w:rPr>
        <w:t>损失函数与能显著提升网络的</w:t>
      </w:r>
      <w:proofErr w:type="spellStart"/>
      <w:r w:rsidR="00E8598D" w:rsidRPr="00215173">
        <w:rPr>
          <w:rFonts w:ascii="Times New Roman" w:eastAsia="宋体" w:hAnsi="Times New Roman" w:cs="Times New Roman"/>
          <w:szCs w:val="21"/>
        </w:rPr>
        <w:t>mIoU</w:t>
      </w:r>
      <w:proofErr w:type="spellEnd"/>
      <w:r w:rsidR="00E8598D" w:rsidRPr="00215173">
        <w:rPr>
          <w:rFonts w:ascii="Times New Roman" w:eastAsia="宋体" w:hAnsi="Times New Roman" w:cs="Times New Roman"/>
          <w:szCs w:val="21"/>
        </w:rPr>
        <w:t>得分的</w:t>
      </w:r>
      <w:proofErr w:type="spellStart"/>
      <w:r w:rsidR="00E8598D" w:rsidRPr="00215173">
        <w:rPr>
          <w:rFonts w:ascii="Times New Roman" w:eastAsia="宋体" w:hAnsi="Times New Roman" w:cs="Times New Roman"/>
          <w:szCs w:val="21"/>
        </w:rPr>
        <w:t>Lovasz</w:t>
      </w:r>
      <w:proofErr w:type="spellEnd"/>
      <w:r w:rsidR="00E8598D" w:rsidRPr="00215173">
        <w:rPr>
          <w:rFonts w:ascii="Times New Roman" w:eastAsia="宋体" w:hAnsi="Times New Roman" w:cs="Times New Roman"/>
          <w:szCs w:val="21"/>
        </w:rPr>
        <w:t xml:space="preserve"> </w:t>
      </w:r>
      <w:proofErr w:type="spellStart"/>
      <w:r w:rsidR="00E8598D" w:rsidRPr="00215173">
        <w:rPr>
          <w:rFonts w:ascii="Times New Roman" w:eastAsia="宋体" w:hAnsi="Times New Roman" w:cs="Times New Roman"/>
          <w:szCs w:val="21"/>
        </w:rPr>
        <w:t>Softmax</w:t>
      </w:r>
      <w:proofErr w:type="spellEnd"/>
      <w:r w:rsidR="00E8598D" w:rsidRPr="00215173">
        <w:rPr>
          <w:rFonts w:ascii="Times New Roman" w:eastAsia="宋体" w:hAnsi="Times New Roman" w:cs="Times New Roman"/>
          <w:szCs w:val="21"/>
        </w:rPr>
        <w:t>损失函数相结合形成全新</w:t>
      </w:r>
      <w:r w:rsidR="00E8598D" w:rsidRPr="00215173">
        <w:rPr>
          <w:rFonts w:ascii="Times New Roman" w:eastAsia="宋体" w:hAnsi="Times New Roman" w:cs="Times New Roman" w:hint="eastAsia"/>
          <w:szCs w:val="21"/>
        </w:rPr>
        <w:t>损失</w:t>
      </w:r>
      <w:r w:rsidR="00E8598D">
        <w:rPr>
          <w:rFonts w:ascii="Times New Roman" w:eastAsia="宋体" w:hAnsi="Times New Roman" w:cs="Times New Roman" w:hint="eastAsia"/>
          <w:szCs w:val="21"/>
        </w:rPr>
        <w:t>。最终的</w:t>
      </w:r>
      <w:r w:rsidR="00780A9F">
        <w:rPr>
          <w:rFonts w:ascii="Times New Roman" w:eastAsia="宋体" w:hAnsi="Times New Roman" w:cs="Times New Roman" w:hint="eastAsia"/>
          <w:szCs w:val="21"/>
        </w:rPr>
        <w:t>实验</w:t>
      </w:r>
      <w:r w:rsidR="00F476FE">
        <w:rPr>
          <w:rFonts w:ascii="Times New Roman" w:eastAsia="宋体" w:hAnsi="Times New Roman" w:cs="Times New Roman" w:hint="eastAsia"/>
          <w:szCs w:val="21"/>
        </w:rPr>
        <w:t>中</w:t>
      </w:r>
      <w:r w:rsidR="002602E1">
        <w:rPr>
          <w:rFonts w:ascii="Times New Roman" w:eastAsia="宋体" w:hAnsi="Times New Roman" w:cs="Times New Roman" w:hint="eastAsia"/>
          <w:szCs w:val="21"/>
        </w:rPr>
        <w:t>将本文损失</w:t>
      </w:r>
      <w:r w:rsidR="00640BDE">
        <w:rPr>
          <w:rFonts w:ascii="Times New Roman" w:eastAsia="宋体" w:hAnsi="Times New Roman" w:cs="Times New Roman" w:hint="eastAsia"/>
          <w:szCs w:val="21"/>
        </w:rPr>
        <w:t>在准确率及</w:t>
      </w:r>
      <w:proofErr w:type="spellStart"/>
      <w:r w:rsidR="00640BDE">
        <w:rPr>
          <w:rFonts w:ascii="Times New Roman" w:eastAsia="宋体" w:hAnsi="Times New Roman" w:cs="Times New Roman" w:hint="eastAsia"/>
          <w:szCs w:val="21"/>
        </w:rPr>
        <w:t>mIoU</w:t>
      </w:r>
      <w:proofErr w:type="spellEnd"/>
      <w:r w:rsidR="00640BDE">
        <w:rPr>
          <w:rFonts w:ascii="Times New Roman" w:eastAsia="宋体" w:hAnsi="Times New Roman" w:cs="Times New Roman" w:hint="eastAsia"/>
          <w:szCs w:val="21"/>
        </w:rPr>
        <w:t>等</w:t>
      </w:r>
      <w:r w:rsidR="00640BDE">
        <w:rPr>
          <w:rFonts w:ascii="Times New Roman" w:eastAsia="宋体" w:hAnsi="Times New Roman" w:cs="Times New Roman" w:hint="eastAsia"/>
          <w:szCs w:val="21"/>
        </w:rPr>
        <w:lastRenderedPageBreak/>
        <w:t>指标上</w:t>
      </w:r>
      <w:r w:rsidR="00453FDA">
        <w:rPr>
          <w:rFonts w:ascii="Times New Roman" w:eastAsia="宋体" w:hAnsi="Times New Roman" w:cs="Times New Roman" w:hint="eastAsia"/>
          <w:szCs w:val="21"/>
        </w:rPr>
        <w:t>的得分</w:t>
      </w:r>
      <w:r w:rsidR="00780A9F">
        <w:rPr>
          <w:rFonts w:ascii="Times New Roman" w:eastAsia="宋体" w:hAnsi="Times New Roman" w:cs="Times New Roman" w:hint="eastAsia"/>
          <w:szCs w:val="21"/>
        </w:rPr>
        <w:t>对比了</w:t>
      </w:r>
      <w:r w:rsidR="002602E1">
        <w:rPr>
          <w:rFonts w:ascii="Times New Roman" w:eastAsia="宋体" w:hAnsi="Times New Roman" w:cs="Times New Roman" w:hint="eastAsia"/>
          <w:szCs w:val="21"/>
        </w:rPr>
        <w:t>交叉</w:t>
      </w:r>
      <w:proofErr w:type="gramStart"/>
      <w:r w:rsidR="002602E1">
        <w:rPr>
          <w:rFonts w:ascii="Times New Roman" w:eastAsia="宋体" w:hAnsi="Times New Roman" w:cs="Times New Roman" w:hint="eastAsia"/>
          <w:szCs w:val="21"/>
        </w:rPr>
        <w:t>熵</w:t>
      </w:r>
      <w:proofErr w:type="gramEnd"/>
      <w:r w:rsidR="002602E1">
        <w:rPr>
          <w:rFonts w:ascii="Times New Roman" w:eastAsia="宋体" w:hAnsi="Times New Roman" w:cs="Times New Roman" w:hint="eastAsia"/>
          <w:szCs w:val="21"/>
        </w:rPr>
        <w:t>损失、</w:t>
      </w:r>
      <w:proofErr w:type="spellStart"/>
      <w:r w:rsidR="00241601" w:rsidRPr="00241601">
        <w:rPr>
          <w:rFonts w:ascii="Times New Roman" w:eastAsia="宋体" w:hAnsi="Times New Roman" w:cs="Times New Roman"/>
          <w:szCs w:val="21"/>
        </w:rPr>
        <w:t>Trajdos</w:t>
      </w:r>
      <w:proofErr w:type="spellEnd"/>
      <w:r w:rsidR="00241601" w:rsidRPr="00241601">
        <w:rPr>
          <w:rFonts w:ascii="Times New Roman" w:eastAsia="宋体" w:hAnsi="Times New Roman" w:cs="Times New Roman" w:hint="eastAsia"/>
          <w:szCs w:val="21"/>
        </w:rPr>
        <w:t>等人（</w:t>
      </w:r>
      <w:r w:rsidR="00241601" w:rsidRPr="00241601">
        <w:rPr>
          <w:rFonts w:ascii="Times New Roman" w:eastAsia="宋体" w:hAnsi="Times New Roman" w:cs="Times New Roman" w:hint="eastAsia"/>
          <w:szCs w:val="21"/>
        </w:rPr>
        <w:t>2017</w:t>
      </w:r>
      <w:r w:rsidR="00241601" w:rsidRPr="00241601">
        <w:rPr>
          <w:rFonts w:ascii="Times New Roman" w:eastAsia="宋体" w:hAnsi="Times New Roman" w:cs="Times New Roman" w:hint="eastAsia"/>
          <w:szCs w:val="21"/>
        </w:rPr>
        <w:t>）论文中的</w:t>
      </w:r>
      <w:r w:rsidR="00241601" w:rsidRPr="00241601">
        <w:rPr>
          <w:rFonts w:ascii="Times New Roman" w:eastAsia="宋体" w:hAnsi="Times New Roman" w:cs="Times New Roman" w:hint="eastAsia"/>
          <w:szCs w:val="21"/>
        </w:rPr>
        <w:t>Tversky</w:t>
      </w:r>
      <w:r w:rsidR="00241601" w:rsidRPr="00241601">
        <w:rPr>
          <w:rFonts w:ascii="Times New Roman" w:eastAsia="宋体" w:hAnsi="Times New Roman" w:cs="Times New Roman" w:hint="eastAsia"/>
          <w:szCs w:val="21"/>
        </w:rPr>
        <w:t>损失及</w:t>
      </w:r>
      <w:r w:rsidR="00241601" w:rsidRPr="00123527">
        <w:rPr>
          <w:rFonts w:ascii="Times New Roman" w:eastAsia="宋体" w:hAnsi="Times New Roman" w:cs="Times New Roman"/>
          <w:szCs w:val="21"/>
        </w:rPr>
        <w:t>Berman</w:t>
      </w:r>
      <w:r w:rsidR="00241601" w:rsidRPr="00123527">
        <w:rPr>
          <w:rFonts w:ascii="Times New Roman" w:eastAsia="宋体" w:hAnsi="Times New Roman" w:cs="Times New Roman"/>
          <w:szCs w:val="21"/>
        </w:rPr>
        <w:t>等人</w:t>
      </w:r>
      <w:r w:rsidR="00241601">
        <w:rPr>
          <w:rFonts w:ascii="Times New Roman" w:eastAsia="宋体" w:hAnsi="Times New Roman" w:cs="Times New Roman" w:hint="eastAsia"/>
          <w:szCs w:val="21"/>
        </w:rPr>
        <w:t>（</w:t>
      </w:r>
      <w:r w:rsidR="00241601">
        <w:rPr>
          <w:rFonts w:ascii="Times New Roman" w:eastAsia="宋体" w:hAnsi="Times New Roman" w:cs="Times New Roman" w:hint="eastAsia"/>
          <w:szCs w:val="21"/>
        </w:rPr>
        <w:t>2018</w:t>
      </w:r>
      <w:r w:rsidR="00241601">
        <w:rPr>
          <w:rFonts w:ascii="Times New Roman" w:eastAsia="宋体" w:hAnsi="Times New Roman" w:cs="Times New Roman" w:hint="eastAsia"/>
          <w:szCs w:val="21"/>
        </w:rPr>
        <w:t>）</w:t>
      </w:r>
      <w:r w:rsidR="00241601" w:rsidRPr="00123527">
        <w:rPr>
          <w:rFonts w:ascii="Times New Roman" w:eastAsia="宋体" w:hAnsi="Times New Roman" w:cs="Times New Roman"/>
          <w:szCs w:val="21"/>
        </w:rPr>
        <w:t>提出</w:t>
      </w:r>
      <w:r w:rsidR="00241601">
        <w:rPr>
          <w:rFonts w:ascii="Times New Roman" w:eastAsia="宋体" w:hAnsi="Times New Roman" w:cs="Times New Roman" w:hint="eastAsia"/>
          <w:szCs w:val="21"/>
        </w:rPr>
        <w:t>的</w:t>
      </w:r>
      <w:proofErr w:type="spellStart"/>
      <w:r w:rsidR="00241601" w:rsidRPr="00123527">
        <w:rPr>
          <w:rFonts w:ascii="Times New Roman" w:eastAsia="宋体" w:hAnsi="Times New Roman" w:cs="Times New Roman"/>
          <w:szCs w:val="21"/>
        </w:rPr>
        <w:t>Lovasz</w:t>
      </w:r>
      <w:proofErr w:type="spellEnd"/>
      <w:r w:rsidR="00241601" w:rsidRPr="00123527">
        <w:rPr>
          <w:rFonts w:ascii="Times New Roman" w:eastAsia="宋体" w:hAnsi="Times New Roman" w:cs="Times New Roman"/>
          <w:szCs w:val="21"/>
        </w:rPr>
        <w:t xml:space="preserve"> </w:t>
      </w:r>
      <w:proofErr w:type="spellStart"/>
      <w:r w:rsidR="00241601" w:rsidRPr="00123527">
        <w:rPr>
          <w:rFonts w:ascii="Times New Roman" w:eastAsia="宋体" w:hAnsi="Times New Roman" w:cs="Times New Roman"/>
          <w:szCs w:val="21"/>
        </w:rPr>
        <w:t>Softmax</w:t>
      </w:r>
      <w:proofErr w:type="spellEnd"/>
      <w:r w:rsidR="00241601">
        <w:rPr>
          <w:rFonts w:ascii="Times New Roman" w:eastAsia="宋体" w:hAnsi="Times New Roman" w:cs="Times New Roman" w:hint="eastAsia"/>
          <w:szCs w:val="21"/>
        </w:rPr>
        <w:t>损失</w:t>
      </w:r>
      <w:r w:rsidR="003D2421">
        <w:rPr>
          <w:rFonts w:ascii="Times New Roman" w:eastAsia="宋体" w:hAnsi="Times New Roman" w:cs="Times New Roman" w:hint="eastAsia"/>
          <w:szCs w:val="21"/>
        </w:rPr>
        <w:t>，最终也证明本文损失取得了更优</w:t>
      </w:r>
      <w:r w:rsidR="006C64B5">
        <w:rPr>
          <w:rFonts w:ascii="Times New Roman" w:eastAsia="宋体" w:hAnsi="Times New Roman" w:cs="Times New Roman" w:hint="eastAsia"/>
          <w:szCs w:val="21"/>
        </w:rPr>
        <w:t>得成绩，也就体现出了更出色</w:t>
      </w:r>
      <w:r w:rsidR="003D2421">
        <w:rPr>
          <w:rFonts w:ascii="Times New Roman" w:eastAsia="宋体" w:hAnsi="Times New Roman" w:cs="Times New Roman" w:hint="eastAsia"/>
          <w:szCs w:val="21"/>
        </w:rPr>
        <w:t>的语义分割效果</w:t>
      </w:r>
      <w:r w:rsidR="00E8598D">
        <w:rPr>
          <w:rFonts w:ascii="宋体" w:eastAsia="宋体" w:hAnsi="宋体" w:cs="宋体" w:hint="eastAsia"/>
          <w:szCs w:val="21"/>
        </w:rPr>
        <w:t>。</w:t>
      </w:r>
    </w:p>
    <w:p w14:paraId="3C3D15F0" w14:textId="16C00885" w:rsidR="00DF45C8" w:rsidRPr="00212C34" w:rsidRDefault="00607534" w:rsidP="00DF45C8">
      <w:pPr>
        <w:spacing w:beforeLines="50" w:before="156" w:afterLines="50" w:after="156"/>
        <w:rPr>
          <w:rFonts w:ascii="宋体" w:eastAsia="宋体" w:hAnsi="宋体" w:cs="Times New Roman"/>
          <w:b/>
          <w:bCs/>
          <w:sz w:val="28"/>
          <w:szCs w:val="28"/>
        </w:rPr>
      </w:pPr>
      <w:r>
        <w:rPr>
          <w:rFonts w:ascii="宋体" w:eastAsia="宋体" w:hAnsi="宋体" w:cs="Times New Roman" w:hint="eastAsia"/>
          <w:b/>
          <w:bCs/>
          <w:sz w:val="28"/>
          <w:szCs w:val="28"/>
        </w:rPr>
        <w:t>1</w:t>
      </w:r>
      <w:r w:rsidR="00DF45C8" w:rsidRPr="00212C34">
        <w:rPr>
          <w:rFonts w:ascii="宋体" w:eastAsia="宋体" w:hAnsi="宋体" w:cs="Times New Roman"/>
          <w:b/>
          <w:bCs/>
          <w:sz w:val="28"/>
          <w:szCs w:val="28"/>
        </w:rPr>
        <w:t>、网络设计</w:t>
      </w:r>
    </w:p>
    <w:p w14:paraId="0E7F7361" w14:textId="0373B5E6" w:rsidR="00DF45C8" w:rsidRPr="00607534" w:rsidRDefault="00607534" w:rsidP="00607534">
      <w:pPr>
        <w:pStyle w:val="2"/>
        <w:snapToGrid w:val="0"/>
        <w:spacing w:after="0" w:line="300" w:lineRule="exact"/>
        <w:ind w:leftChars="0" w:left="0" w:firstLine="420"/>
        <w:rPr>
          <w:szCs w:val="21"/>
        </w:rPr>
      </w:pPr>
      <w:r>
        <w:rPr>
          <w:rFonts w:hint="eastAsia"/>
          <w:szCs w:val="21"/>
        </w:rPr>
        <w:t>本文网络结构</w:t>
      </w:r>
      <w:r w:rsidR="0045304A">
        <w:rPr>
          <w:rFonts w:hint="eastAsia"/>
          <w:szCs w:val="21"/>
        </w:rPr>
        <w:t>主要采用</w:t>
      </w:r>
      <w:r w:rsidR="0045304A">
        <w:rPr>
          <w:rFonts w:hint="eastAsia"/>
          <w:szCs w:val="21"/>
        </w:rPr>
        <w:t>Res</w:t>
      </w:r>
      <w:r w:rsidR="0045304A">
        <w:rPr>
          <w:szCs w:val="21"/>
        </w:rPr>
        <w:t>-</w:t>
      </w:r>
      <w:proofErr w:type="spellStart"/>
      <w:r w:rsidR="0045304A">
        <w:rPr>
          <w:szCs w:val="21"/>
        </w:rPr>
        <w:t>Unet</w:t>
      </w:r>
      <w:proofErr w:type="spellEnd"/>
      <w:r w:rsidR="0045304A">
        <w:rPr>
          <w:rFonts w:hint="eastAsia"/>
          <w:szCs w:val="21"/>
        </w:rPr>
        <w:t>网络，并在其基础上使用</w:t>
      </w:r>
      <w:r w:rsidR="0045304A">
        <w:rPr>
          <w:rFonts w:hint="eastAsia"/>
          <w:szCs w:val="21"/>
        </w:rPr>
        <w:t>He</w:t>
      </w:r>
      <w:r w:rsidR="0045304A">
        <w:rPr>
          <w:rFonts w:hint="eastAsia"/>
          <w:szCs w:val="21"/>
        </w:rPr>
        <w:t>初始化函数，且搭载</w:t>
      </w:r>
      <w:r w:rsidR="0045304A">
        <w:rPr>
          <w:rFonts w:hint="eastAsia"/>
          <w:szCs w:val="21"/>
        </w:rPr>
        <w:t>SWA</w:t>
      </w:r>
      <w:r w:rsidR="0045304A">
        <w:rPr>
          <w:rFonts w:hint="eastAsia"/>
          <w:szCs w:val="21"/>
        </w:rPr>
        <w:t>优化器。</w:t>
      </w:r>
      <w:r w:rsidR="0005398F">
        <w:rPr>
          <w:rFonts w:hint="eastAsia"/>
          <w:szCs w:val="21"/>
        </w:rPr>
        <w:t>其中</w:t>
      </w:r>
      <w:r w:rsidR="0005398F">
        <w:rPr>
          <w:rFonts w:hint="eastAsia"/>
          <w:szCs w:val="21"/>
        </w:rPr>
        <w:t>Res-</w:t>
      </w:r>
      <w:proofErr w:type="spellStart"/>
      <w:r w:rsidR="0005398F">
        <w:rPr>
          <w:rFonts w:hint="eastAsia"/>
          <w:szCs w:val="21"/>
        </w:rPr>
        <w:t>Unet</w:t>
      </w:r>
      <w:proofErr w:type="spellEnd"/>
      <w:r w:rsidR="0005398F">
        <w:rPr>
          <w:rFonts w:hint="eastAsia"/>
          <w:szCs w:val="21"/>
        </w:rPr>
        <w:t>网络可以在保证深度的同时尽可能规避梯度消失等问题，而</w:t>
      </w:r>
      <w:r w:rsidR="0005398F">
        <w:rPr>
          <w:rFonts w:hint="eastAsia"/>
          <w:szCs w:val="21"/>
        </w:rPr>
        <w:t>He</w:t>
      </w:r>
      <w:r w:rsidR="0005398F">
        <w:rPr>
          <w:rFonts w:hint="eastAsia"/>
          <w:szCs w:val="21"/>
        </w:rPr>
        <w:t>初始化更契合本文激活函数，</w:t>
      </w:r>
      <w:r w:rsidR="0005398F">
        <w:rPr>
          <w:rFonts w:hint="eastAsia"/>
          <w:szCs w:val="21"/>
        </w:rPr>
        <w:t>SWA</w:t>
      </w:r>
      <w:r w:rsidR="000930BB">
        <w:rPr>
          <w:rFonts w:hint="eastAsia"/>
          <w:szCs w:val="21"/>
        </w:rPr>
        <w:t>封装</w:t>
      </w:r>
      <w:r w:rsidR="0005398F">
        <w:rPr>
          <w:rFonts w:hint="eastAsia"/>
          <w:szCs w:val="21"/>
        </w:rPr>
        <w:t>则可以协助网络进行更稳定的学习收敛。</w:t>
      </w:r>
      <w:r w:rsidR="00DF45C8">
        <w:rPr>
          <w:rFonts w:hint="eastAsia"/>
          <w:szCs w:val="21"/>
        </w:rPr>
        <w:t>其具体研究内容如下介绍。</w:t>
      </w:r>
    </w:p>
    <w:p w14:paraId="4A7A05E3" w14:textId="3AC10B29" w:rsidR="00DF45C8" w:rsidRPr="0091789F" w:rsidRDefault="00586252" w:rsidP="00DF45C8">
      <w:pPr>
        <w:spacing w:beforeLines="50" w:before="156" w:afterLines="50" w:after="156"/>
        <w:rPr>
          <w:rFonts w:ascii="Times New Roman" w:eastAsia="宋体" w:hAnsi="Times New Roman" w:cs="Times New Roman"/>
          <w:b/>
          <w:bCs/>
          <w:szCs w:val="21"/>
        </w:rPr>
      </w:pPr>
      <w:r w:rsidRPr="0091789F">
        <w:rPr>
          <w:rFonts w:ascii="Times New Roman" w:eastAsia="宋体" w:hAnsi="Times New Roman" w:cs="Times New Roman"/>
          <w:b/>
          <w:bCs/>
          <w:szCs w:val="21"/>
        </w:rPr>
        <w:t>1</w:t>
      </w:r>
      <w:r w:rsidR="00DF45C8" w:rsidRPr="0091789F">
        <w:rPr>
          <w:rFonts w:ascii="Times New Roman" w:eastAsia="宋体" w:hAnsi="Times New Roman" w:cs="Times New Roman"/>
          <w:b/>
          <w:bCs/>
          <w:szCs w:val="21"/>
        </w:rPr>
        <w:t>.1</w:t>
      </w:r>
      <w:r w:rsidR="00DF45C8" w:rsidRPr="0091789F">
        <w:rPr>
          <w:rFonts w:ascii="Times New Roman" w:eastAsia="宋体" w:hAnsi="Times New Roman" w:cs="Times New Roman"/>
          <w:b/>
          <w:bCs/>
          <w:szCs w:val="21"/>
        </w:rPr>
        <w:t>网络模型</w:t>
      </w:r>
      <w:r w:rsidR="00DF45C8" w:rsidRPr="0091789F">
        <w:rPr>
          <w:rFonts w:ascii="Times New Roman" w:eastAsia="宋体" w:hAnsi="Times New Roman" w:cs="Times New Roman"/>
          <w:b/>
          <w:bCs/>
          <w:szCs w:val="21"/>
        </w:rPr>
        <w:t>Res-</w:t>
      </w:r>
      <w:proofErr w:type="spellStart"/>
      <w:r w:rsidR="00DF45C8" w:rsidRPr="0091789F">
        <w:rPr>
          <w:rFonts w:ascii="Times New Roman" w:eastAsia="宋体" w:hAnsi="Times New Roman" w:cs="Times New Roman"/>
          <w:b/>
          <w:bCs/>
          <w:szCs w:val="21"/>
        </w:rPr>
        <w:t>Unet</w:t>
      </w:r>
      <w:proofErr w:type="spellEnd"/>
    </w:p>
    <w:p w14:paraId="4640B167" w14:textId="3C067638" w:rsidR="00DF45C8" w:rsidRPr="00212C34" w:rsidRDefault="00DF45C8" w:rsidP="00DF45C8">
      <w:pPr>
        <w:pStyle w:val="2"/>
        <w:snapToGrid w:val="0"/>
        <w:spacing w:after="0" w:line="300" w:lineRule="exact"/>
        <w:ind w:leftChars="0" w:left="0" w:firstLine="420"/>
        <w:rPr>
          <w:szCs w:val="21"/>
        </w:rPr>
      </w:pPr>
      <w:r w:rsidRPr="00212C34">
        <w:rPr>
          <w:szCs w:val="21"/>
        </w:rPr>
        <w:t>空洞卷积与全卷积网络是目前比较主流的深度学习算法。由于空洞卷积对于细小物体的分类准确度有限，不适用于本文高分遥感影像的实验目标，故选择全卷积方案。在全卷积网络中，出于对实验资源及数据集等因素的</w:t>
      </w:r>
      <w:proofErr w:type="gramStart"/>
      <w:r w:rsidRPr="00212C34">
        <w:rPr>
          <w:szCs w:val="21"/>
        </w:rPr>
        <w:t>考量</w:t>
      </w:r>
      <w:proofErr w:type="gramEnd"/>
      <w:r w:rsidRPr="00212C34">
        <w:rPr>
          <w:szCs w:val="21"/>
        </w:rPr>
        <w:t>，本文选择具有清晰</w:t>
      </w:r>
      <w:r w:rsidRPr="00212C34">
        <w:rPr>
          <w:szCs w:val="21"/>
        </w:rPr>
        <w:t>U</w:t>
      </w:r>
      <w:r w:rsidRPr="00212C34">
        <w:rPr>
          <w:szCs w:val="21"/>
        </w:rPr>
        <w:t>型结构以及高度可调（嫁接）性的</w:t>
      </w:r>
      <w:r w:rsidR="00C74FB3">
        <w:rPr>
          <w:szCs w:val="21"/>
        </w:rPr>
        <w:t>U-Net</w:t>
      </w:r>
      <w:r w:rsidRPr="00212C34">
        <w:rPr>
          <w:szCs w:val="21"/>
        </w:rPr>
        <w:t>作为框架。</w:t>
      </w:r>
    </w:p>
    <w:p w14:paraId="7CC9443E" w14:textId="067F8712" w:rsidR="007F5B53" w:rsidRPr="00212C34" w:rsidRDefault="007F5B53" w:rsidP="007F5B53">
      <w:pPr>
        <w:pStyle w:val="2"/>
        <w:snapToGrid w:val="0"/>
        <w:spacing w:after="0" w:line="300" w:lineRule="exact"/>
        <w:ind w:leftChars="0" w:left="0" w:firstLine="420"/>
        <w:rPr>
          <w:szCs w:val="21"/>
        </w:rPr>
      </w:pPr>
      <w:r w:rsidRPr="00212C34">
        <w:rPr>
          <w:szCs w:val="21"/>
        </w:rPr>
        <w:t>接着将</w:t>
      </w:r>
      <w:r w:rsidR="00C74FB3">
        <w:rPr>
          <w:rFonts w:hint="eastAsia"/>
          <w:szCs w:val="21"/>
        </w:rPr>
        <w:t>U-Net</w:t>
      </w:r>
      <w:r w:rsidRPr="00212C34">
        <w:rPr>
          <w:szCs w:val="21"/>
        </w:rPr>
        <w:t>的下采样部分替换嫁接成</w:t>
      </w:r>
      <w:r w:rsidRPr="00212C34">
        <w:rPr>
          <w:szCs w:val="21"/>
        </w:rPr>
        <w:t>34</w:t>
      </w:r>
      <w:r w:rsidRPr="00212C34">
        <w:rPr>
          <w:szCs w:val="21"/>
        </w:rPr>
        <w:t>层</w:t>
      </w:r>
      <w:proofErr w:type="spellStart"/>
      <w:r w:rsidRPr="00212C34">
        <w:rPr>
          <w:szCs w:val="21"/>
        </w:rPr>
        <w:t>ResNet</w:t>
      </w:r>
      <w:proofErr w:type="spellEnd"/>
      <w:r w:rsidRPr="00212C34">
        <w:rPr>
          <w:szCs w:val="21"/>
        </w:rPr>
        <w:t>网络结构。其残差块的设计可以抑制网络深度上升后带来的梯度消失问题，同时也能更效率地利用有限的实验资源。而这样形成的新网络结构称</w:t>
      </w:r>
      <w:r w:rsidRPr="00212C34">
        <w:rPr>
          <w:szCs w:val="21"/>
        </w:rPr>
        <w:t>作</w:t>
      </w:r>
      <w:r w:rsidRPr="00212C34">
        <w:rPr>
          <w:szCs w:val="21"/>
        </w:rPr>
        <w:t>Res-</w:t>
      </w:r>
      <w:proofErr w:type="spellStart"/>
      <w:r w:rsidRPr="00212C34">
        <w:rPr>
          <w:szCs w:val="21"/>
        </w:rPr>
        <w:t>Unet</w:t>
      </w:r>
      <w:proofErr w:type="spellEnd"/>
      <w:r w:rsidRPr="00212C34">
        <w:rPr>
          <w:szCs w:val="21"/>
        </w:rPr>
        <w:t>。具体结构如图</w:t>
      </w:r>
      <w:r w:rsidRPr="00212C34">
        <w:rPr>
          <w:szCs w:val="21"/>
        </w:rPr>
        <w:t>1</w:t>
      </w:r>
      <w:r w:rsidRPr="00212C34">
        <w:rPr>
          <w:szCs w:val="21"/>
        </w:rPr>
        <w:t>所示</w:t>
      </w:r>
      <w:r w:rsidR="002A68BB">
        <w:rPr>
          <w:rFonts w:hint="eastAsia"/>
          <w:szCs w:val="21"/>
        </w:rPr>
        <w:t>。</w:t>
      </w:r>
    </w:p>
    <w:p w14:paraId="4999F028" w14:textId="0444DFD1" w:rsidR="00B73ECB" w:rsidRDefault="00767314" w:rsidP="00DF45C8">
      <w:pPr>
        <w:pStyle w:val="2"/>
        <w:snapToGrid w:val="0"/>
        <w:spacing w:after="0" w:line="300" w:lineRule="exact"/>
        <w:ind w:leftChars="0" w:left="0" w:firstLine="407"/>
        <w:rPr>
          <w:szCs w:val="21"/>
        </w:rPr>
      </w:pPr>
      <w:r>
        <w:rPr>
          <w:rFonts w:hint="eastAsia"/>
          <w:szCs w:val="21"/>
        </w:rPr>
        <w:t>图中每一个方块都</w:t>
      </w:r>
      <w:r w:rsidR="00354467">
        <w:rPr>
          <w:rFonts w:hint="eastAsia"/>
          <w:szCs w:val="21"/>
        </w:rPr>
        <w:t>标志</w:t>
      </w:r>
      <w:r>
        <w:rPr>
          <w:rFonts w:hint="eastAsia"/>
          <w:szCs w:val="21"/>
        </w:rPr>
        <w:t>着一组运算（卷积池化、</w:t>
      </w:r>
      <w:proofErr w:type="spellStart"/>
      <w:r>
        <w:rPr>
          <w:rFonts w:hint="eastAsia"/>
          <w:szCs w:val="21"/>
        </w:rPr>
        <w:t>u</w:t>
      </w:r>
      <w:r>
        <w:rPr>
          <w:szCs w:val="21"/>
        </w:rPr>
        <w:t>psampling</w:t>
      </w:r>
      <w:proofErr w:type="spellEnd"/>
      <w:r>
        <w:rPr>
          <w:rFonts w:hint="eastAsia"/>
          <w:szCs w:val="21"/>
        </w:rPr>
        <w:t>或</w:t>
      </w:r>
      <w:r w:rsidR="00BE7FC0" w:rsidRPr="00E02F3A">
        <w:t>concatenate</w:t>
      </w:r>
      <w:r>
        <w:rPr>
          <w:rFonts w:hint="eastAsia"/>
          <w:szCs w:val="21"/>
        </w:rPr>
        <w:t>），</w:t>
      </w:r>
      <w:r w:rsidR="004767A6">
        <w:rPr>
          <w:rFonts w:hint="eastAsia"/>
          <w:szCs w:val="21"/>
        </w:rPr>
        <w:t>为了更好地表述其特征</w:t>
      </w:r>
      <w:r w:rsidR="00A6100C">
        <w:rPr>
          <w:rFonts w:hint="eastAsia"/>
          <w:szCs w:val="21"/>
        </w:rPr>
        <w:t>，</w:t>
      </w:r>
      <w:r w:rsidR="004767A6">
        <w:rPr>
          <w:rFonts w:hint="eastAsia"/>
          <w:szCs w:val="21"/>
        </w:rPr>
        <w:t>图中将一些重复的运算打包成了运算块（</w:t>
      </w:r>
      <w:r w:rsidR="004767A6">
        <w:rPr>
          <w:rFonts w:hint="eastAsia"/>
          <w:szCs w:val="21"/>
        </w:rPr>
        <w:t>conv</w:t>
      </w:r>
      <w:r w:rsidR="004767A6">
        <w:rPr>
          <w:szCs w:val="21"/>
        </w:rPr>
        <w:t xml:space="preserve"> </w:t>
      </w:r>
      <w:r w:rsidR="004767A6">
        <w:rPr>
          <w:rFonts w:hint="eastAsia"/>
          <w:szCs w:val="21"/>
        </w:rPr>
        <w:t>block</w:t>
      </w:r>
      <w:r w:rsidR="004767A6">
        <w:rPr>
          <w:rFonts w:hint="eastAsia"/>
          <w:szCs w:val="21"/>
        </w:rPr>
        <w:t>、</w:t>
      </w:r>
      <w:r w:rsidR="004767A6">
        <w:rPr>
          <w:rFonts w:hint="eastAsia"/>
          <w:szCs w:val="21"/>
        </w:rPr>
        <w:t>conv</w:t>
      </w:r>
      <w:r w:rsidR="004767A6">
        <w:rPr>
          <w:szCs w:val="21"/>
        </w:rPr>
        <w:t xml:space="preserve"> </w:t>
      </w:r>
      <w:r w:rsidR="004767A6">
        <w:rPr>
          <w:rFonts w:hint="eastAsia"/>
          <w:szCs w:val="21"/>
        </w:rPr>
        <w:t>block</w:t>
      </w:r>
      <w:r w:rsidR="004767A6">
        <w:rPr>
          <w:rFonts w:hint="eastAsia"/>
          <w:szCs w:val="21"/>
        </w:rPr>
        <w:t>（</w:t>
      </w:r>
      <w:r w:rsidR="004767A6">
        <w:rPr>
          <w:rFonts w:hint="eastAsia"/>
          <w:szCs w:val="21"/>
        </w:rPr>
        <w:t>short</w:t>
      </w:r>
      <w:r w:rsidR="004767A6">
        <w:rPr>
          <w:szCs w:val="21"/>
        </w:rPr>
        <w:t xml:space="preserve"> </w:t>
      </w:r>
      <w:r w:rsidR="004767A6">
        <w:rPr>
          <w:rFonts w:hint="eastAsia"/>
          <w:szCs w:val="21"/>
        </w:rPr>
        <w:t>cut</w:t>
      </w:r>
      <w:r w:rsidR="004767A6">
        <w:rPr>
          <w:rFonts w:hint="eastAsia"/>
          <w:szCs w:val="21"/>
        </w:rPr>
        <w:t>）及</w:t>
      </w:r>
      <w:r w:rsidR="004767A6">
        <w:rPr>
          <w:rFonts w:hint="eastAsia"/>
          <w:szCs w:val="21"/>
        </w:rPr>
        <w:t>sampling</w:t>
      </w:r>
      <w:r w:rsidR="004767A6">
        <w:rPr>
          <w:szCs w:val="21"/>
        </w:rPr>
        <w:t xml:space="preserve"> </w:t>
      </w:r>
      <w:r w:rsidR="004767A6">
        <w:rPr>
          <w:rFonts w:hint="eastAsia"/>
          <w:szCs w:val="21"/>
        </w:rPr>
        <w:t>block</w:t>
      </w:r>
      <w:r w:rsidR="004767A6">
        <w:rPr>
          <w:rFonts w:hint="eastAsia"/>
          <w:szCs w:val="21"/>
        </w:rPr>
        <w:t>）。</w:t>
      </w:r>
      <w:r w:rsidR="00245FBD">
        <w:rPr>
          <w:rFonts w:hint="eastAsia"/>
          <w:szCs w:val="21"/>
        </w:rPr>
        <w:t>块的上方表示重复运算次数，而下方则是本次运算</w:t>
      </w:r>
      <w:r w:rsidR="00DB1CBD">
        <w:rPr>
          <w:rFonts w:hint="eastAsia"/>
          <w:szCs w:val="21"/>
        </w:rPr>
        <w:t>块</w:t>
      </w:r>
      <w:r w:rsidR="00245FBD">
        <w:rPr>
          <w:rFonts w:hint="eastAsia"/>
          <w:szCs w:val="21"/>
        </w:rPr>
        <w:t>内卷积的过滤器数。</w:t>
      </w:r>
    </w:p>
    <w:p w14:paraId="517BF636" w14:textId="616CEB4A" w:rsidR="00BB6C17" w:rsidRDefault="00DB31E3" w:rsidP="008E4765">
      <w:pPr>
        <w:pStyle w:val="2"/>
        <w:snapToGrid w:val="0"/>
        <w:spacing w:after="0" w:line="300" w:lineRule="exact"/>
        <w:ind w:leftChars="0" w:left="0" w:firstLine="407"/>
        <w:rPr>
          <w:szCs w:val="21"/>
        </w:rPr>
      </w:pPr>
      <w:r>
        <w:rPr>
          <w:rFonts w:hint="eastAsia"/>
          <w:szCs w:val="21"/>
        </w:rPr>
        <w:t>本文的</w:t>
      </w:r>
      <w:r w:rsidR="00DF45C8" w:rsidRPr="00E74471">
        <w:rPr>
          <w:szCs w:val="21"/>
        </w:rPr>
        <w:t>Res-</w:t>
      </w:r>
      <w:proofErr w:type="spellStart"/>
      <w:r w:rsidR="00DF45C8" w:rsidRPr="00E74471">
        <w:rPr>
          <w:szCs w:val="21"/>
        </w:rPr>
        <w:t>Unet</w:t>
      </w:r>
      <w:proofErr w:type="spellEnd"/>
      <w:r w:rsidR="00DF45C8" w:rsidRPr="00212C34">
        <w:rPr>
          <w:szCs w:val="21"/>
        </w:rPr>
        <w:t>结构中存在两种残差块模式（</w:t>
      </w:r>
      <w:r w:rsidR="00F05A72">
        <w:rPr>
          <w:rFonts w:hint="eastAsia"/>
          <w:szCs w:val="21"/>
        </w:rPr>
        <w:t>conv</w:t>
      </w:r>
      <w:r w:rsidR="00F05A72">
        <w:rPr>
          <w:szCs w:val="21"/>
        </w:rPr>
        <w:t xml:space="preserve"> </w:t>
      </w:r>
      <w:r w:rsidR="00F05A72">
        <w:rPr>
          <w:rFonts w:hint="eastAsia"/>
          <w:szCs w:val="21"/>
        </w:rPr>
        <w:t>block</w:t>
      </w:r>
      <w:r w:rsidR="000D158F">
        <w:rPr>
          <w:rFonts w:hint="eastAsia"/>
          <w:szCs w:val="21"/>
        </w:rPr>
        <w:t>及</w:t>
      </w:r>
      <w:r w:rsidR="00F05A72">
        <w:rPr>
          <w:rFonts w:hint="eastAsia"/>
          <w:szCs w:val="21"/>
        </w:rPr>
        <w:t>conv</w:t>
      </w:r>
      <w:r w:rsidR="00F05A72">
        <w:rPr>
          <w:szCs w:val="21"/>
        </w:rPr>
        <w:t xml:space="preserve"> </w:t>
      </w:r>
      <w:r w:rsidR="00F05A72">
        <w:rPr>
          <w:rFonts w:hint="eastAsia"/>
          <w:szCs w:val="21"/>
        </w:rPr>
        <w:t>block</w:t>
      </w:r>
      <w:r w:rsidR="00F05A72">
        <w:rPr>
          <w:rFonts w:hint="eastAsia"/>
          <w:szCs w:val="21"/>
        </w:rPr>
        <w:t>（</w:t>
      </w:r>
      <w:r w:rsidR="00F05A72">
        <w:rPr>
          <w:rFonts w:hint="eastAsia"/>
          <w:szCs w:val="21"/>
        </w:rPr>
        <w:t>short</w:t>
      </w:r>
      <w:r w:rsidR="00F05A72">
        <w:rPr>
          <w:szCs w:val="21"/>
        </w:rPr>
        <w:t xml:space="preserve"> </w:t>
      </w:r>
      <w:r w:rsidR="00F05A72">
        <w:rPr>
          <w:rFonts w:hint="eastAsia"/>
          <w:szCs w:val="21"/>
        </w:rPr>
        <w:t>cut</w:t>
      </w:r>
      <w:r w:rsidR="00F05A72">
        <w:rPr>
          <w:rFonts w:hint="eastAsia"/>
          <w:szCs w:val="21"/>
        </w:rPr>
        <w:t>）</w:t>
      </w:r>
      <w:r w:rsidR="00DF45C8" w:rsidRPr="00212C34">
        <w:rPr>
          <w:szCs w:val="21"/>
        </w:rPr>
        <w:t>），其中</w:t>
      </w:r>
      <w:r w:rsidR="009A304B">
        <w:rPr>
          <w:rFonts w:hint="eastAsia"/>
          <w:szCs w:val="21"/>
        </w:rPr>
        <w:t>普通的卷积运算块中则是</w:t>
      </w:r>
      <w:r w:rsidR="00D33272">
        <w:rPr>
          <w:rFonts w:hint="eastAsia"/>
          <w:szCs w:val="21"/>
        </w:rPr>
        <w:t>正常的</w:t>
      </w:r>
      <w:r w:rsidR="00D33272">
        <w:rPr>
          <w:rFonts w:hint="eastAsia"/>
          <w:szCs w:val="21"/>
        </w:rPr>
        <w:t>addition</w:t>
      </w:r>
      <w:r w:rsidR="00DF45C8" w:rsidRPr="00212C34">
        <w:rPr>
          <w:szCs w:val="21"/>
        </w:rPr>
        <w:t>，而</w:t>
      </w:r>
      <w:r w:rsidR="00D33272">
        <w:rPr>
          <w:rFonts w:hint="eastAsia"/>
          <w:szCs w:val="21"/>
        </w:rPr>
        <w:t>另一个</w:t>
      </w:r>
      <w:r w:rsidR="00DF45C8" w:rsidRPr="00212C34">
        <w:rPr>
          <w:szCs w:val="21"/>
        </w:rPr>
        <w:t>则加入了</w:t>
      </w:r>
      <w:r w:rsidR="00DF45C8" w:rsidRPr="00212C34">
        <w:rPr>
          <w:szCs w:val="21"/>
        </w:rPr>
        <w:t>1×1</w:t>
      </w:r>
      <w:r w:rsidR="00DF45C8" w:rsidRPr="00212C34">
        <w:rPr>
          <w:szCs w:val="21"/>
        </w:rPr>
        <w:t>的卷积用来调整特征图的维度</w:t>
      </w:r>
      <w:r w:rsidR="00D33272">
        <w:rPr>
          <w:rFonts w:hint="eastAsia"/>
          <w:szCs w:val="21"/>
        </w:rPr>
        <w:t>（因为该运算块内的卷积会使得尺寸变为</w:t>
      </w:r>
      <w:r w:rsidR="00D33272">
        <w:rPr>
          <w:rFonts w:hint="eastAsia"/>
          <w:szCs w:val="21"/>
        </w:rPr>
        <w:t>1/2</w:t>
      </w:r>
      <w:r w:rsidR="00D33272">
        <w:rPr>
          <w:rFonts w:hint="eastAsia"/>
          <w:szCs w:val="21"/>
        </w:rPr>
        <w:t>）</w:t>
      </w:r>
      <w:r w:rsidR="00DF45C8" w:rsidRPr="00212C34">
        <w:rPr>
          <w:szCs w:val="21"/>
        </w:rPr>
        <w:t>。</w:t>
      </w:r>
    </w:p>
    <w:p w14:paraId="2A140FAD" w14:textId="14B7DB9F" w:rsidR="008E4765" w:rsidRDefault="00BB6C17" w:rsidP="00E8021C">
      <w:pPr>
        <w:pStyle w:val="2"/>
        <w:snapToGrid w:val="0"/>
        <w:spacing w:after="0" w:line="240" w:lineRule="auto"/>
        <w:ind w:leftChars="0" w:left="0" w:firstLine="407"/>
        <w:rPr>
          <w:szCs w:val="21"/>
        </w:rPr>
      </w:pPr>
      <w:r>
        <w:rPr>
          <w:rFonts w:hint="eastAsia"/>
          <w:szCs w:val="21"/>
        </w:rPr>
        <w:t>值得一提的是，</w:t>
      </w:r>
      <w:r w:rsidR="004471CB">
        <w:rPr>
          <w:rFonts w:hint="eastAsia"/>
          <w:szCs w:val="21"/>
        </w:rPr>
        <w:t>每</w:t>
      </w:r>
      <w:proofErr w:type="gramStart"/>
      <w:r w:rsidR="004471CB">
        <w:rPr>
          <w:rFonts w:hint="eastAsia"/>
          <w:szCs w:val="21"/>
        </w:rPr>
        <w:t>一次池化操作</w:t>
      </w:r>
      <w:proofErr w:type="gramEnd"/>
      <w:r w:rsidR="004471CB">
        <w:rPr>
          <w:rFonts w:hint="eastAsia"/>
          <w:szCs w:val="21"/>
        </w:rPr>
        <w:t>虽然能去除一些冗余信息，但同时也会不可避免地丢失掉一些关键的空间信息。</w:t>
      </w:r>
      <w:r w:rsidR="00DF45C8" w:rsidRPr="00212C34">
        <w:rPr>
          <w:szCs w:val="21"/>
        </w:rPr>
        <w:t>本文网络中为了提升每个特征图的提取功能和结果，</w:t>
      </w:r>
      <w:r w:rsidR="00AE0252">
        <w:rPr>
          <w:rFonts w:hint="eastAsia"/>
          <w:szCs w:val="21"/>
        </w:rPr>
        <w:t>在能保证整体运算顺利进行的提下</w:t>
      </w:r>
      <w:r w:rsidR="00DF45C8" w:rsidRPr="00212C34">
        <w:rPr>
          <w:szCs w:val="21"/>
        </w:rPr>
        <w:t>移去了原</w:t>
      </w:r>
      <w:proofErr w:type="spellStart"/>
      <w:r w:rsidR="00DF45C8" w:rsidRPr="00212C34">
        <w:rPr>
          <w:szCs w:val="21"/>
        </w:rPr>
        <w:t>ResNet</w:t>
      </w:r>
      <w:proofErr w:type="spellEnd"/>
      <w:r w:rsidR="00DF45C8" w:rsidRPr="00212C34">
        <w:rPr>
          <w:szCs w:val="21"/>
        </w:rPr>
        <w:t>上第一层卷积上的</w:t>
      </w:r>
      <w:r w:rsidR="00DF45C8" w:rsidRPr="00212C34">
        <w:rPr>
          <w:szCs w:val="21"/>
        </w:rPr>
        <w:t>Max Pooling</w:t>
      </w:r>
      <w:r w:rsidR="00AD7941">
        <w:rPr>
          <w:rFonts w:hint="eastAsia"/>
          <w:szCs w:val="21"/>
        </w:rPr>
        <w:t>，力求能尽量多</w:t>
      </w:r>
      <w:r w:rsidR="00976CBF">
        <w:rPr>
          <w:rFonts w:hint="eastAsia"/>
          <w:szCs w:val="21"/>
        </w:rPr>
        <w:t>地</w:t>
      </w:r>
      <w:r w:rsidR="00AD7941">
        <w:rPr>
          <w:rFonts w:hint="eastAsia"/>
          <w:szCs w:val="21"/>
        </w:rPr>
        <w:t>保</w:t>
      </w:r>
      <w:proofErr w:type="gramStart"/>
      <w:r w:rsidR="00AD7941">
        <w:rPr>
          <w:rFonts w:hint="eastAsia"/>
          <w:szCs w:val="21"/>
        </w:rPr>
        <w:t>留特征</w:t>
      </w:r>
      <w:proofErr w:type="gramEnd"/>
      <w:r w:rsidR="00AD7941">
        <w:rPr>
          <w:rFonts w:hint="eastAsia"/>
          <w:szCs w:val="21"/>
        </w:rPr>
        <w:t>信息。</w:t>
      </w:r>
      <w:r w:rsidR="008957F8">
        <w:rPr>
          <w:rFonts w:hint="eastAsia"/>
          <w:szCs w:val="21"/>
        </w:rPr>
        <w:t>而其后所有</w:t>
      </w:r>
      <w:r w:rsidR="00C814D1">
        <w:rPr>
          <w:rFonts w:hint="eastAsia"/>
          <w:szCs w:val="21"/>
        </w:rPr>
        <w:t>特征图</w:t>
      </w:r>
      <w:r w:rsidR="008957F8">
        <w:rPr>
          <w:rFonts w:hint="eastAsia"/>
          <w:szCs w:val="21"/>
        </w:rPr>
        <w:t>尺寸减半</w:t>
      </w:r>
      <w:r w:rsidR="00AB02DE">
        <w:rPr>
          <w:rFonts w:hint="eastAsia"/>
          <w:szCs w:val="21"/>
        </w:rPr>
        <w:t>的操作</w:t>
      </w:r>
      <w:r w:rsidR="008957F8">
        <w:rPr>
          <w:rFonts w:hint="eastAsia"/>
          <w:szCs w:val="21"/>
        </w:rPr>
        <w:t>均由步长为</w:t>
      </w:r>
      <w:r w:rsidR="008957F8">
        <w:rPr>
          <w:rFonts w:hint="eastAsia"/>
          <w:szCs w:val="21"/>
        </w:rPr>
        <w:t>2</w:t>
      </w:r>
      <w:r w:rsidR="008957F8">
        <w:rPr>
          <w:rFonts w:hint="eastAsia"/>
          <w:szCs w:val="21"/>
        </w:rPr>
        <w:t>的卷积运算完成，</w:t>
      </w:r>
      <w:r w:rsidR="00C666EE">
        <w:rPr>
          <w:rFonts w:hint="eastAsia"/>
          <w:szCs w:val="21"/>
        </w:rPr>
        <w:t>使得整个网络尽可能避免了</w:t>
      </w:r>
      <w:r w:rsidR="0045603A">
        <w:rPr>
          <w:rFonts w:hint="eastAsia"/>
          <w:szCs w:val="21"/>
        </w:rPr>
        <w:t>最大</w:t>
      </w:r>
      <w:r w:rsidR="00C666EE">
        <w:rPr>
          <w:rFonts w:hint="eastAsia"/>
          <w:szCs w:val="21"/>
        </w:rPr>
        <w:t>池化。</w:t>
      </w:r>
      <w:r w:rsidR="00741967">
        <w:rPr>
          <w:rFonts w:hint="eastAsia"/>
          <w:szCs w:val="21"/>
        </w:rPr>
        <w:t>此举过后会使得</w:t>
      </w:r>
      <w:r w:rsidR="00CE636B">
        <w:rPr>
          <w:rFonts w:hint="eastAsia"/>
          <w:szCs w:val="21"/>
        </w:rPr>
        <w:t>初始阶段</w:t>
      </w:r>
      <w:r w:rsidR="00741967">
        <w:rPr>
          <w:rFonts w:hint="eastAsia"/>
          <w:szCs w:val="21"/>
        </w:rPr>
        <w:t>只有第一层</w:t>
      </w:r>
      <w:r w:rsidR="00741967">
        <w:rPr>
          <w:rFonts w:hint="eastAsia"/>
          <w:szCs w:val="21"/>
        </w:rPr>
        <w:t>7</w:t>
      </w:r>
      <w:r w:rsidR="00741967" w:rsidRPr="00212C34">
        <w:rPr>
          <w:szCs w:val="21"/>
        </w:rPr>
        <w:t>×</w:t>
      </w:r>
      <w:r w:rsidR="00741967">
        <w:rPr>
          <w:rFonts w:hint="eastAsia"/>
          <w:szCs w:val="21"/>
        </w:rPr>
        <w:t>7</w:t>
      </w:r>
      <w:r w:rsidR="00741967">
        <w:rPr>
          <w:rFonts w:hint="eastAsia"/>
          <w:szCs w:val="21"/>
        </w:rPr>
        <w:t>卷积核的卷积操作会使得整体尺寸</w:t>
      </w:r>
      <w:r w:rsidR="0099612D">
        <w:rPr>
          <w:rFonts w:hint="eastAsia"/>
          <w:szCs w:val="21"/>
        </w:rPr>
        <w:t>减半</w:t>
      </w:r>
      <w:r w:rsidR="003C30DE">
        <w:rPr>
          <w:rFonts w:hint="eastAsia"/>
          <w:szCs w:val="21"/>
        </w:rPr>
        <w:t>，在进入</w:t>
      </w:r>
      <w:r w:rsidR="006A6121">
        <w:rPr>
          <w:rFonts w:hint="eastAsia"/>
          <w:szCs w:val="21"/>
        </w:rPr>
        <w:t>接下来的下采样进程时保留</w:t>
      </w:r>
      <w:r w:rsidR="00A8256A">
        <w:rPr>
          <w:rFonts w:hint="eastAsia"/>
          <w:szCs w:val="21"/>
        </w:rPr>
        <w:t>了</w:t>
      </w:r>
      <w:r w:rsidR="00202F79">
        <w:rPr>
          <w:rFonts w:hint="eastAsia"/>
          <w:szCs w:val="21"/>
        </w:rPr>
        <w:t>1</w:t>
      </w:r>
      <w:r w:rsidR="00202F79">
        <w:rPr>
          <w:szCs w:val="21"/>
        </w:rPr>
        <w:t>28</w:t>
      </w:r>
      <w:r w:rsidR="00202F79" w:rsidRPr="00DB7ED6">
        <w:rPr>
          <w:szCs w:val="21"/>
        </w:rPr>
        <w:t>×</w:t>
      </w:r>
      <w:r w:rsidR="00202F79">
        <w:rPr>
          <w:szCs w:val="21"/>
        </w:rPr>
        <w:t>128</w:t>
      </w:r>
      <w:r w:rsidR="00202F79">
        <w:rPr>
          <w:rFonts w:hint="eastAsia"/>
          <w:szCs w:val="21"/>
        </w:rPr>
        <w:t>的大尺寸，</w:t>
      </w:r>
      <w:r w:rsidR="00457B5B">
        <w:rPr>
          <w:rFonts w:hint="eastAsia"/>
          <w:szCs w:val="21"/>
        </w:rPr>
        <w:t>且上采样也</w:t>
      </w:r>
      <w:r w:rsidR="000013BD">
        <w:rPr>
          <w:rFonts w:hint="eastAsia"/>
          <w:szCs w:val="21"/>
        </w:rPr>
        <w:t>同样可以</w:t>
      </w:r>
      <w:r w:rsidR="0037417C">
        <w:rPr>
          <w:rFonts w:hint="eastAsia"/>
          <w:szCs w:val="21"/>
        </w:rPr>
        <w:t>减少一次反卷积操作</w:t>
      </w:r>
      <w:r w:rsidR="00A92891">
        <w:rPr>
          <w:rFonts w:hint="eastAsia"/>
          <w:szCs w:val="21"/>
        </w:rPr>
        <w:t>。</w:t>
      </w:r>
      <w:r w:rsidR="007960A9">
        <w:rPr>
          <w:rFonts w:hint="eastAsia"/>
          <w:szCs w:val="21"/>
        </w:rPr>
        <w:t>而在本文的实验</w:t>
      </w:r>
      <w:r w:rsidR="00D17588">
        <w:rPr>
          <w:rFonts w:hint="eastAsia"/>
          <w:szCs w:val="21"/>
        </w:rPr>
        <w:t>进行</w:t>
      </w:r>
      <w:r w:rsidR="007960A9">
        <w:rPr>
          <w:rFonts w:hint="eastAsia"/>
          <w:szCs w:val="21"/>
        </w:rPr>
        <w:t>中也证明，</w:t>
      </w:r>
      <w:r w:rsidR="002D29D6">
        <w:rPr>
          <w:rFonts w:hint="eastAsia"/>
          <w:szCs w:val="21"/>
        </w:rPr>
        <w:t>虽然会</w:t>
      </w:r>
      <w:r w:rsidR="00810050">
        <w:rPr>
          <w:rFonts w:hint="eastAsia"/>
          <w:szCs w:val="21"/>
        </w:rPr>
        <w:t>小幅度</w:t>
      </w:r>
      <w:r w:rsidR="002D29D6">
        <w:rPr>
          <w:rFonts w:hint="eastAsia"/>
          <w:szCs w:val="21"/>
        </w:rPr>
        <w:t>地增加计算开销，但确实</w:t>
      </w:r>
      <w:r w:rsidR="007F79B6">
        <w:rPr>
          <w:rFonts w:hint="eastAsia"/>
          <w:szCs w:val="21"/>
        </w:rPr>
        <w:t>取得了有效的优化效果。</w:t>
      </w:r>
    </w:p>
    <w:p w14:paraId="51E681C2" w14:textId="4A368EE0" w:rsidR="008E4765" w:rsidRDefault="008E4765" w:rsidP="00054FB7">
      <w:pPr>
        <w:pStyle w:val="2"/>
        <w:snapToGrid w:val="0"/>
        <w:spacing w:after="0" w:line="240" w:lineRule="auto"/>
        <w:ind w:leftChars="0" w:left="0" w:firstLine="407"/>
        <w:jc w:val="center"/>
        <w:rPr>
          <w:szCs w:val="21"/>
        </w:rPr>
        <w:sectPr w:rsidR="008E4765" w:rsidSect="00123527">
          <w:type w:val="continuous"/>
          <w:pgSz w:w="11906" w:h="16838"/>
          <w:pgMar w:top="1440" w:right="1134" w:bottom="1440" w:left="1134" w:header="851" w:footer="992" w:gutter="0"/>
          <w:cols w:num="2" w:space="398"/>
          <w:docGrid w:type="linesAndChars" w:linePitch="312"/>
        </w:sectPr>
      </w:pPr>
    </w:p>
    <w:p w14:paraId="5CFE973A" w14:textId="2A8881C1" w:rsidR="00054FB7" w:rsidRPr="00B56D8F" w:rsidRDefault="00054FB7" w:rsidP="00550884">
      <w:pPr>
        <w:pStyle w:val="2"/>
        <w:snapToGrid w:val="0"/>
        <w:spacing w:beforeLines="50" w:before="156" w:after="0" w:line="240" w:lineRule="auto"/>
        <w:ind w:leftChars="0" w:left="0"/>
        <w:jc w:val="center"/>
        <w:rPr>
          <w:sz w:val="20"/>
          <w:szCs w:val="20"/>
        </w:rPr>
      </w:pPr>
      <w:r>
        <w:rPr>
          <w:noProof/>
        </w:rPr>
        <w:drawing>
          <wp:inline distT="0" distB="0" distL="0" distR="0" wp14:anchorId="528147B6" wp14:editId="55B899EA">
            <wp:extent cx="5166360" cy="33864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937" r="1318"/>
                    <a:stretch/>
                  </pic:blipFill>
                  <pic:spPr bwMode="auto">
                    <a:xfrm>
                      <a:off x="0" y="0"/>
                      <a:ext cx="5239017" cy="343408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FC7FFC" w14:textId="77777777" w:rsidR="00054FB7" w:rsidRPr="005820B3" w:rsidRDefault="00054FB7" w:rsidP="00054FB7">
      <w:pPr>
        <w:widowControl/>
        <w:jc w:val="center"/>
        <w:textAlignment w:val="center"/>
        <w:rPr>
          <w:rFonts w:ascii="宋体" w:hAnsi="宋体"/>
          <w:sz w:val="18"/>
          <w:szCs w:val="18"/>
        </w:rPr>
      </w:pPr>
      <w:r w:rsidRPr="005820B3">
        <w:rPr>
          <w:rFonts w:ascii="宋体" w:hAnsi="宋体" w:hint="eastAsia"/>
          <w:sz w:val="18"/>
          <w:szCs w:val="18"/>
        </w:rPr>
        <w:t>图</w:t>
      </w:r>
      <w:r>
        <w:rPr>
          <w:rFonts w:ascii="宋体" w:hAnsi="宋体" w:hint="eastAsia"/>
          <w:sz w:val="18"/>
          <w:szCs w:val="18"/>
        </w:rPr>
        <w:t>1</w:t>
      </w:r>
      <w:r w:rsidRPr="005820B3">
        <w:rPr>
          <w:rFonts w:ascii="宋体" w:hAnsi="宋体"/>
          <w:sz w:val="18"/>
          <w:szCs w:val="18"/>
        </w:rPr>
        <w:t xml:space="preserve"> </w:t>
      </w:r>
      <w:r>
        <w:rPr>
          <w:rFonts w:ascii="宋体" w:hAnsi="宋体" w:hint="eastAsia"/>
          <w:sz w:val="18"/>
          <w:szCs w:val="18"/>
        </w:rPr>
        <w:t>Res</w:t>
      </w:r>
      <w:r>
        <w:rPr>
          <w:rFonts w:ascii="宋体" w:hAnsi="宋体"/>
          <w:sz w:val="18"/>
          <w:szCs w:val="18"/>
        </w:rPr>
        <w:t>-</w:t>
      </w:r>
      <w:proofErr w:type="spellStart"/>
      <w:r>
        <w:rPr>
          <w:rFonts w:ascii="宋体" w:hAnsi="宋体"/>
          <w:sz w:val="18"/>
          <w:szCs w:val="18"/>
        </w:rPr>
        <w:t>Unet</w:t>
      </w:r>
      <w:proofErr w:type="spellEnd"/>
      <w:r>
        <w:rPr>
          <w:rFonts w:ascii="宋体" w:hAnsi="宋体" w:hint="eastAsia"/>
          <w:sz w:val="18"/>
          <w:szCs w:val="18"/>
        </w:rPr>
        <w:t>结构图</w:t>
      </w:r>
    </w:p>
    <w:p w14:paraId="4AC6C050" w14:textId="77777777" w:rsidR="00054FB7" w:rsidRPr="00767314" w:rsidRDefault="00054FB7" w:rsidP="00054FB7">
      <w:pPr>
        <w:widowControl/>
        <w:spacing w:afterLines="50" w:after="156"/>
        <w:jc w:val="center"/>
        <w:textAlignment w:val="center"/>
        <w:rPr>
          <w:rFonts w:ascii="Times New Roman" w:hAnsi="Times New Roman" w:cs="Times New Roman"/>
          <w:sz w:val="18"/>
          <w:szCs w:val="18"/>
        </w:rPr>
      </w:pPr>
      <w:r w:rsidRPr="003962FD">
        <w:rPr>
          <w:rFonts w:ascii="Times New Roman" w:hAnsi="Times New Roman" w:cs="Times New Roman"/>
          <w:sz w:val="18"/>
          <w:szCs w:val="18"/>
        </w:rPr>
        <w:t>Fig.1 Res-</w:t>
      </w:r>
      <w:proofErr w:type="spellStart"/>
      <w:r w:rsidRPr="003962FD">
        <w:rPr>
          <w:rFonts w:ascii="Times New Roman" w:hAnsi="Times New Roman" w:cs="Times New Roman"/>
          <w:sz w:val="18"/>
          <w:szCs w:val="18"/>
        </w:rPr>
        <w:t>Unet</w:t>
      </w:r>
      <w:proofErr w:type="spellEnd"/>
      <w:r w:rsidRPr="003962FD">
        <w:rPr>
          <w:rFonts w:ascii="Times New Roman" w:hAnsi="Times New Roman" w:cs="Times New Roman"/>
          <w:sz w:val="18"/>
          <w:szCs w:val="18"/>
        </w:rPr>
        <w:t xml:space="preserve"> structure diagram</w:t>
      </w:r>
    </w:p>
    <w:p w14:paraId="6E6B64E3" w14:textId="77777777" w:rsidR="00054FB7" w:rsidRDefault="00054FB7" w:rsidP="00DF45C8">
      <w:pPr>
        <w:pStyle w:val="2"/>
        <w:snapToGrid w:val="0"/>
        <w:spacing w:after="0" w:line="300" w:lineRule="exact"/>
        <w:ind w:leftChars="0" w:left="0" w:firstLine="407"/>
        <w:rPr>
          <w:szCs w:val="21"/>
        </w:rPr>
        <w:sectPr w:rsidR="00054FB7" w:rsidSect="00054FB7">
          <w:type w:val="continuous"/>
          <w:pgSz w:w="11906" w:h="16838"/>
          <w:pgMar w:top="1440" w:right="1134" w:bottom="1440" w:left="1134" w:header="851" w:footer="992" w:gutter="0"/>
          <w:cols w:space="398"/>
          <w:docGrid w:type="linesAndChars" w:linePitch="312"/>
        </w:sectPr>
      </w:pPr>
    </w:p>
    <w:p w14:paraId="485E8B30" w14:textId="0C1CCD16" w:rsidR="00DF45C8" w:rsidRPr="0091789F" w:rsidRDefault="00586252" w:rsidP="00DF45C8">
      <w:pPr>
        <w:spacing w:beforeLines="50" w:before="156" w:afterLines="50" w:after="156"/>
        <w:rPr>
          <w:rFonts w:ascii="Times New Roman" w:eastAsia="宋体" w:hAnsi="Times New Roman" w:cs="Times New Roman"/>
          <w:b/>
          <w:bCs/>
          <w:szCs w:val="21"/>
        </w:rPr>
      </w:pPr>
      <w:r w:rsidRPr="0091789F">
        <w:rPr>
          <w:rFonts w:ascii="Times New Roman" w:eastAsia="宋体" w:hAnsi="Times New Roman" w:cs="Times New Roman"/>
          <w:b/>
          <w:bCs/>
          <w:szCs w:val="21"/>
        </w:rPr>
        <w:lastRenderedPageBreak/>
        <w:t>1</w:t>
      </w:r>
      <w:r w:rsidR="00DF45C8" w:rsidRPr="0091789F">
        <w:rPr>
          <w:rFonts w:ascii="Times New Roman" w:eastAsia="宋体" w:hAnsi="Times New Roman" w:cs="Times New Roman"/>
          <w:b/>
          <w:bCs/>
          <w:szCs w:val="21"/>
        </w:rPr>
        <w:t>.2</w:t>
      </w:r>
      <w:r w:rsidR="00DF45C8" w:rsidRPr="0091789F">
        <w:rPr>
          <w:rFonts w:ascii="Times New Roman" w:eastAsia="宋体" w:hAnsi="Times New Roman" w:cs="Times New Roman"/>
          <w:b/>
          <w:bCs/>
          <w:szCs w:val="21"/>
        </w:rPr>
        <w:t>初始化函数</w:t>
      </w:r>
    </w:p>
    <w:p w14:paraId="6E0E8AA6" w14:textId="77777777" w:rsidR="00DF45C8" w:rsidRPr="00212C34" w:rsidRDefault="00DF45C8" w:rsidP="00DF45C8">
      <w:pPr>
        <w:pStyle w:val="2"/>
        <w:snapToGrid w:val="0"/>
        <w:spacing w:after="0" w:line="300" w:lineRule="exact"/>
        <w:ind w:leftChars="0" w:left="0" w:firstLine="420"/>
        <w:rPr>
          <w:szCs w:val="21"/>
        </w:rPr>
      </w:pPr>
      <w:r w:rsidRPr="00212C34">
        <w:rPr>
          <w:szCs w:val="21"/>
        </w:rPr>
        <w:t>本文实验网络设计中均采用</w:t>
      </w:r>
      <w:r w:rsidRPr="00212C34">
        <w:rPr>
          <w:szCs w:val="21"/>
        </w:rPr>
        <w:t>He</w:t>
      </w:r>
      <w:r w:rsidRPr="00212C34">
        <w:rPr>
          <w:szCs w:val="21"/>
        </w:rPr>
        <w:t>初始化方案。</w:t>
      </w:r>
    </w:p>
    <w:p w14:paraId="04D27097" w14:textId="77777777" w:rsidR="00BF6479" w:rsidRDefault="00BF6479" w:rsidP="00DF45C8">
      <w:pPr>
        <w:pStyle w:val="2"/>
        <w:snapToGrid w:val="0"/>
        <w:spacing w:after="0" w:line="300" w:lineRule="exact"/>
        <w:ind w:leftChars="0" w:left="0" w:firstLine="420"/>
        <w:rPr>
          <w:szCs w:val="21"/>
        </w:rPr>
      </w:pPr>
      <w:r>
        <w:rPr>
          <w:rFonts w:hint="eastAsia"/>
          <w:szCs w:val="21"/>
        </w:rPr>
        <w:t>最初，随机初始化</w:t>
      </w:r>
      <w:r w:rsidRPr="00BF6479">
        <w:rPr>
          <w:rFonts w:hint="eastAsia"/>
          <w:szCs w:val="21"/>
        </w:rPr>
        <w:t>曾是最常用的初始化方案。核心思想在于通过高斯分布随机变量为所有参数赋予一个随机值，然后再将这个值大幅缩小（一般是与</w:t>
      </w:r>
      <w:r w:rsidRPr="00BF6479">
        <w:rPr>
          <w:szCs w:val="21"/>
        </w:rPr>
        <w:t>0.01</w:t>
      </w:r>
      <w:r w:rsidRPr="00BF6479">
        <w:rPr>
          <w:szCs w:val="21"/>
        </w:rPr>
        <w:t>做乘法），因为一个比较大的权重矩阵会让</w:t>
      </w:r>
      <w:r w:rsidRPr="00BF6479">
        <w:rPr>
          <w:szCs w:val="21"/>
        </w:rPr>
        <w:t>tanh</w:t>
      </w:r>
      <w:r w:rsidRPr="00BF6479">
        <w:rPr>
          <w:szCs w:val="21"/>
        </w:rPr>
        <w:t>和</w:t>
      </w:r>
      <w:r w:rsidRPr="00BF6479">
        <w:rPr>
          <w:szCs w:val="21"/>
        </w:rPr>
        <w:t>Sigmoid</w:t>
      </w:r>
      <w:r w:rsidRPr="00BF6479">
        <w:rPr>
          <w:szCs w:val="21"/>
        </w:rPr>
        <w:t>等激活函数非常难收敛，模型学习效果就会大幅下降。</w:t>
      </w:r>
    </w:p>
    <w:p w14:paraId="7F81114E" w14:textId="1D0FB3EC" w:rsidR="00BF6479" w:rsidRDefault="00BF6479" w:rsidP="00DF45C8">
      <w:pPr>
        <w:pStyle w:val="2"/>
        <w:snapToGrid w:val="0"/>
        <w:spacing w:after="0" w:line="300" w:lineRule="exact"/>
        <w:ind w:leftChars="0" w:left="0" w:firstLine="420"/>
        <w:rPr>
          <w:szCs w:val="21"/>
        </w:rPr>
      </w:pPr>
      <w:r>
        <w:rPr>
          <w:rFonts w:hint="eastAsia"/>
          <w:szCs w:val="21"/>
        </w:rPr>
        <w:t>由于</w:t>
      </w:r>
      <w:r w:rsidRPr="00BF6479">
        <w:rPr>
          <w:rFonts w:hint="eastAsia"/>
          <w:szCs w:val="21"/>
        </w:rPr>
        <w:t>随机初始化存在着随着层数的加深，输出会迅速趋向于</w:t>
      </w:r>
      <w:r w:rsidRPr="00BF6479">
        <w:rPr>
          <w:szCs w:val="21"/>
        </w:rPr>
        <w:t>0</w:t>
      </w:r>
      <w:r w:rsidRPr="00BF6479">
        <w:rPr>
          <w:szCs w:val="21"/>
        </w:rPr>
        <w:t>使得参数难以更新。而</w:t>
      </w:r>
      <w:r w:rsidRPr="00BF6479">
        <w:rPr>
          <w:szCs w:val="21"/>
        </w:rPr>
        <w:t>Xavier</w:t>
      </w:r>
      <w:r w:rsidRPr="00BF6479">
        <w:rPr>
          <w:szCs w:val="21"/>
        </w:rPr>
        <w:t>通过保持输入输出方差一致，来避免输出趋向于</w:t>
      </w:r>
      <w:r w:rsidRPr="00BF6479">
        <w:rPr>
          <w:szCs w:val="21"/>
        </w:rPr>
        <w:t>0</w:t>
      </w:r>
      <w:r w:rsidRPr="00BF6479">
        <w:rPr>
          <w:szCs w:val="21"/>
        </w:rPr>
        <w:t>的问题。这个方案对于</w:t>
      </w:r>
      <w:r w:rsidRPr="00BF6479">
        <w:rPr>
          <w:szCs w:val="21"/>
        </w:rPr>
        <w:t>tanh</w:t>
      </w:r>
      <w:r w:rsidRPr="00BF6479">
        <w:rPr>
          <w:szCs w:val="21"/>
        </w:rPr>
        <w:t>很有效，但是对于</w:t>
      </w:r>
      <w:proofErr w:type="spellStart"/>
      <w:r w:rsidR="00FC7DCB">
        <w:rPr>
          <w:rFonts w:hint="eastAsia"/>
          <w:szCs w:val="21"/>
        </w:rPr>
        <w:t>Re</w:t>
      </w:r>
      <w:r w:rsidR="00FC7DCB">
        <w:rPr>
          <w:szCs w:val="21"/>
        </w:rPr>
        <w:t>L</w:t>
      </w:r>
      <w:r w:rsidR="00241C5C">
        <w:rPr>
          <w:rFonts w:hint="eastAsia"/>
          <w:szCs w:val="21"/>
        </w:rPr>
        <w:t>U</w:t>
      </w:r>
      <w:proofErr w:type="spellEnd"/>
      <w:r w:rsidRPr="00BF6479">
        <w:rPr>
          <w:szCs w:val="21"/>
        </w:rPr>
        <w:t>则还是会</w:t>
      </w:r>
      <w:proofErr w:type="gramStart"/>
      <w:r w:rsidRPr="00BF6479">
        <w:rPr>
          <w:szCs w:val="21"/>
        </w:rPr>
        <w:t>存在趋零问题</w:t>
      </w:r>
      <w:proofErr w:type="gramEnd"/>
      <w:r>
        <w:rPr>
          <w:rFonts w:hint="eastAsia"/>
          <w:szCs w:val="21"/>
        </w:rPr>
        <w:t>。</w:t>
      </w:r>
    </w:p>
    <w:p w14:paraId="3F199244" w14:textId="6CD6FF8E" w:rsidR="007B3EB7" w:rsidRDefault="00B67D91" w:rsidP="00DF45C8">
      <w:pPr>
        <w:pStyle w:val="2"/>
        <w:snapToGrid w:val="0"/>
        <w:spacing w:after="0" w:line="300" w:lineRule="exact"/>
        <w:ind w:leftChars="0" w:left="0" w:firstLine="420"/>
        <w:rPr>
          <w:szCs w:val="21"/>
        </w:rPr>
      </w:pPr>
      <w:r w:rsidRPr="00B67D91">
        <w:rPr>
          <w:rFonts w:hint="eastAsia"/>
          <w:szCs w:val="21"/>
        </w:rPr>
        <w:t>鉴于</w:t>
      </w:r>
      <w:r w:rsidRPr="00B67D91">
        <w:rPr>
          <w:szCs w:val="21"/>
        </w:rPr>
        <w:t>Xavier</w:t>
      </w:r>
      <w:r w:rsidRPr="00B67D91">
        <w:rPr>
          <w:szCs w:val="21"/>
        </w:rPr>
        <w:t>在常用的激活函数</w:t>
      </w:r>
      <w:proofErr w:type="spellStart"/>
      <w:r w:rsidR="00C45A05">
        <w:rPr>
          <w:rFonts w:hint="eastAsia"/>
          <w:szCs w:val="21"/>
        </w:rPr>
        <w:t>Re</w:t>
      </w:r>
      <w:r w:rsidR="00C45A05">
        <w:rPr>
          <w:szCs w:val="21"/>
        </w:rPr>
        <w:t>L</w:t>
      </w:r>
      <w:r w:rsidR="00241C5C">
        <w:rPr>
          <w:szCs w:val="21"/>
        </w:rPr>
        <w:t>U</w:t>
      </w:r>
      <w:proofErr w:type="spellEnd"/>
      <w:r w:rsidRPr="00B67D91">
        <w:rPr>
          <w:szCs w:val="21"/>
        </w:rPr>
        <w:t>上的并不优秀的表现，何凯明提出了针对</w:t>
      </w:r>
      <w:proofErr w:type="spellStart"/>
      <w:r w:rsidR="00241C5C">
        <w:rPr>
          <w:rFonts w:hint="eastAsia"/>
          <w:szCs w:val="21"/>
        </w:rPr>
        <w:t>Re</w:t>
      </w:r>
      <w:r w:rsidR="00241C5C">
        <w:rPr>
          <w:szCs w:val="21"/>
        </w:rPr>
        <w:t>LU</w:t>
      </w:r>
      <w:proofErr w:type="spellEnd"/>
      <w:r w:rsidRPr="00B67D91">
        <w:rPr>
          <w:szCs w:val="21"/>
        </w:rPr>
        <w:t>的初始化方式。</w:t>
      </w:r>
      <w:r w:rsidRPr="00B67D91">
        <w:rPr>
          <w:szCs w:val="21"/>
        </w:rPr>
        <w:t>He</w:t>
      </w:r>
      <w:r w:rsidRPr="00B67D91">
        <w:rPr>
          <w:szCs w:val="21"/>
        </w:rPr>
        <w:t>的核心思想在于如果使用</w:t>
      </w:r>
      <w:proofErr w:type="spellStart"/>
      <w:r w:rsidR="00241C5C">
        <w:rPr>
          <w:rFonts w:hint="eastAsia"/>
          <w:szCs w:val="21"/>
        </w:rPr>
        <w:t>Re</w:t>
      </w:r>
      <w:r w:rsidR="00241C5C">
        <w:rPr>
          <w:szCs w:val="21"/>
        </w:rPr>
        <w:t>LU</w:t>
      </w:r>
      <w:proofErr w:type="spellEnd"/>
      <w:r w:rsidRPr="00B67D91">
        <w:rPr>
          <w:szCs w:val="21"/>
        </w:rPr>
        <w:t>做激活，那么假定每一层有一半的神经元成功被激活，而另外一半则为</w:t>
      </w:r>
      <w:r w:rsidRPr="00B67D91">
        <w:rPr>
          <w:szCs w:val="21"/>
        </w:rPr>
        <w:t>0</w:t>
      </w:r>
      <w:r w:rsidRPr="00B67D91">
        <w:rPr>
          <w:szCs w:val="21"/>
        </w:rPr>
        <w:t>。于是为了保持差额不变，在</w:t>
      </w:r>
      <w:r w:rsidRPr="00B67D91">
        <w:rPr>
          <w:szCs w:val="21"/>
        </w:rPr>
        <w:t>Xavier</w:t>
      </w:r>
      <w:r w:rsidRPr="00B67D91">
        <w:rPr>
          <w:szCs w:val="21"/>
        </w:rPr>
        <w:t>的基础上再乘</w:t>
      </w:r>
      <w:r w:rsidRPr="00B67D91">
        <w:rPr>
          <w:szCs w:val="21"/>
        </w:rPr>
        <w:t>0.5</w:t>
      </w:r>
      <w:r w:rsidRPr="00B67D91">
        <w:rPr>
          <w:szCs w:val="21"/>
        </w:rPr>
        <w:t>即可以得到解决</w:t>
      </w:r>
      <w:r>
        <w:rPr>
          <w:rFonts w:hint="eastAsia"/>
          <w:szCs w:val="21"/>
        </w:rPr>
        <w:t>。效果如图</w:t>
      </w:r>
      <w:r>
        <w:rPr>
          <w:rFonts w:hint="eastAsia"/>
          <w:szCs w:val="21"/>
        </w:rPr>
        <w:t>2</w:t>
      </w:r>
      <w:r>
        <w:rPr>
          <w:rFonts w:hint="eastAsia"/>
          <w:szCs w:val="21"/>
        </w:rPr>
        <w:t>所示</w:t>
      </w:r>
      <w:r w:rsidR="007B3EB7">
        <w:rPr>
          <w:rFonts w:hint="eastAsia"/>
          <w:szCs w:val="21"/>
        </w:rPr>
        <w:t>：</w:t>
      </w:r>
    </w:p>
    <w:p w14:paraId="65051EC2" w14:textId="77777777" w:rsidR="00DB2B12" w:rsidRDefault="00E95E01" w:rsidP="00E95E01">
      <w:pPr>
        <w:pStyle w:val="2"/>
        <w:snapToGrid w:val="0"/>
        <w:spacing w:after="0" w:line="240" w:lineRule="auto"/>
        <w:ind w:leftChars="0" w:left="0"/>
        <w:jc w:val="left"/>
        <w:rPr>
          <w:szCs w:val="21"/>
        </w:rPr>
      </w:pPr>
      <w:r>
        <w:rPr>
          <w:noProof/>
        </w:rPr>
        <w:drawing>
          <wp:inline distT="0" distB="0" distL="0" distR="0" wp14:anchorId="5B3747B7" wp14:editId="1E6804D5">
            <wp:extent cx="2786743" cy="1308063"/>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rotWithShape="1">
                    <a:blip r:embed="rId10">
                      <a:extLst>
                        <a:ext uri="{28A0092B-C50C-407E-A947-70E740481C1C}">
                          <a14:useLocalDpi xmlns:a14="http://schemas.microsoft.com/office/drawing/2010/main" val="0"/>
                        </a:ext>
                      </a:extLst>
                    </a:blip>
                    <a:srcRect l="1640" r="2879"/>
                    <a:stretch/>
                  </pic:blipFill>
                  <pic:spPr bwMode="auto">
                    <a:xfrm>
                      <a:off x="0" y="0"/>
                      <a:ext cx="2810269" cy="131910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01A09D" w14:textId="3C221D32" w:rsidR="00DB2B12" w:rsidRPr="005820B3" w:rsidRDefault="00DB2B12" w:rsidP="00DB2B12">
      <w:pPr>
        <w:widowControl/>
        <w:jc w:val="center"/>
        <w:textAlignment w:val="center"/>
        <w:rPr>
          <w:rFonts w:ascii="宋体" w:hAnsi="宋体"/>
          <w:sz w:val="18"/>
          <w:szCs w:val="18"/>
        </w:rPr>
      </w:pPr>
      <w:r w:rsidRPr="005820B3">
        <w:rPr>
          <w:rFonts w:ascii="宋体" w:hAnsi="宋体" w:hint="eastAsia"/>
          <w:sz w:val="18"/>
          <w:szCs w:val="18"/>
        </w:rPr>
        <w:t>图</w:t>
      </w:r>
      <w:r>
        <w:rPr>
          <w:rFonts w:ascii="宋体" w:hAnsi="宋体" w:hint="eastAsia"/>
          <w:sz w:val="18"/>
          <w:szCs w:val="18"/>
        </w:rPr>
        <w:t>2</w:t>
      </w:r>
      <w:r w:rsidRPr="005820B3">
        <w:rPr>
          <w:rFonts w:ascii="宋体" w:hAnsi="宋体"/>
          <w:sz w:val="18"/>
          <w:szCs w:val="18"/>
        </w:rPr>
        <w:t xml:space="preserve"> </w:t>
      </w:r>
      <w:r w:rsidR="000242E6" w:rsidRPr="000242E6">
        <w:rPr>
          <w:rFonts w:ascii="宋体" w:hAnsi="宋体"/>
          <w:sz w:val="18"/>
          <w:szCs w:val="18"/>
        </w:rPr>
        <w:t>He</w:t>
      </w:r>
      <w:r w:rsidR="000242E6" w:rsidRPr="000242E6">
        <w:rPr>
          <w:rFonts w:ascii="宋体" w:hAnsi="宋体"/>
          <w:sz w:val="18"/>
          <w:szCs w:val="18"/>
        </w:rPr>
        <w:t>初始化输出情况</w:t>
      </w:r>
    </w:p>
    <w:p w14:paraId="30ED0C67" w14:textId="143632BE" w:rsidR="00DB2B12" w:rsidRPr="00DB2B12" w:rsidRDefault="00DB2B12" w:rsidP="00DB2B12">
      <w:pPr>
        <w:widowControl/>
        <w:spacing w:afterLines="50" w:after="156"/>
        <w:jc w:val="center"/>
        <w:textAlignment w:val="center"/>
        <w:rPr>
          <w:rFonts w:ascii="Times New Roman" w:hAnsi="Times New Roman" w:cs="Times New Roman"/>
          <w:sz w:val="18"/>
          <w:szCs w:val="18"/>
        </w:rPr>
      </w:pPr>
      <w:r w:rsidRPr="003962FD">
        <w:rPr>
          <w:rFonts w:ascii="Times New Roman" w:hAnsi="Times New Roman" w:cs="Times New Roman"/>
          <w:sz w:val="18"/>
          <w:szCs w:val="18"/>
        </w:rPr>
        <w:t>Fig.</w:t>
      </w:r>
      <w:r>
        <w:rPr>
          <w:rFonts w:ascii="Times New Roman" w:hAnsi="Times New Roman" w:cs="Times New Roman" w:hint="eastAsia"/>
          <w:sz w:val="18"/>
          <w:szCs w:val="18"/>
        </w:rPr>
        <w:t>2</w:t>
      </w:r>
      <w:r w:rsidRPr="003962FD">
        <w:rPr>
          <w:rFonts w:ascii="Times New Roman" w:hAnsi="Times New Roman" w:cs="Times New Roman"/>
          <w:sz w:val="18"/>
          <w:szCs w:val="18"/>
        </w:rPr>
        <w:t xml:space="preserve"> </w:t>
      </w:r>
      <w:r w:rsidR="000242E6" w:rsidRPr="000242E6">
        <w:rPr>
          <w:rFonts w:ascii="Times New Roman" w:hAnsi="Times New Roman" w:cs="Times New Roman"/>
          <w:sz w:val="18"/>
          <w:szCs w:val="18"/>
        </w:rPr>
        <w:t>He initialization output</w:t>
      </w:r>
    </w:p>
    <w:p w14:paraId="0B7FC5FE" w14:textId="1CCB3513" w:rsidR="000401C0" w:rsidRPr="00FC0170" w:rsidRDefault="00B667BA" w:rsidP="0082026D">
      <w:pPr>
        <w:pStyle w:val="2"/>
        <w:snapToGrid w:val="0"/>
        <w:spacing w:after="0" w:line="300" w:lineRule="exact"/>
        <w:ind w:leftChars="0" w:left="0" w:firstLine="407"/>
        <w:rPr>
          <w:szCs w:val="21"/>
        </w:rPr>
      </w:pPr>
      <w:r>
        <w:rPr>
          <w:rFonts w:hint="eastAsia"/>
          <w:szCs w:val="21"/>
        </w:rPr>
        <w:t>图</w:t>
      </w:r>
      <w:r w:rsidR="00B267CB">
        <w:rPr>
          <w:rFonts w:hint="eastAsia"/>
          <w:szCs w:val="21"/>
        </w:rPr>
        <w:t>2</w:t>
      </w:r>
      <w:r>
        <w:rPr>
          <w:rFonts w:hint="eastAsia"/>
          <w:szCs w:val="21"/>
        </w:rPr>
        <w:t>中描述</w:t>
      </w:r>
      <w:r w:rsidR="00B267CB">
        <w:rPr>
          <w:rFonts w:hint="eastAsia"/>
          <w:szCs w:val="21"/>
        </w:rPr>
        <w:t>的是</w:t>
      </w:r>
      <w:proofErr w:type="spellStart"/>
      <w:r w:rsidR="00B267CB">
        <w:rPr>
          <w:rFonts w:hint="eastAsia"/>
          <w:szCs w:val="21"/>
        </w:rPr>
        <w:t>ReLU</w:t>
      </w:r>
      <w:proofErr w:type="spellEnd"/>
      <w:r>
        <w:rPr>
          <w:rFonts w:hint="eastAsia"/>
          <w:szCs w:val="21"/>
        </w:rPr>
        <w:t>激活函数的输出值</w:t>
      </w:r>
      <w:r w:rsidR="001C724F">
        <w:rPr>
          <w:rFonts w:hint="eastAsia"/>
          <w:szCs w:val="21"/>
        </w:rPr>
        <w:t>（</w:t>
      </w:r>
      <w:r w:rsidR="001C724F">
        <w:rPr>
          <w:rFonts w:hint="eastAsia"/>
          <w:szCs w:val="21"/>
        </w:rPr>
        <w:t>0~1</w:t>
      </w:r>
      <w:r w:rsidR="001C724F">
        <w:rPr>
          <w:rFonts w:hint="eastAsia"/>
          <w:szCs w:val="21"/>
        </w:rPr>
        <w:t>）</w:t>
      </w:r>
      <w:r>
        <w:rPr>
          <w:rFonts w:hint="eastAsia"/>
          <w:szCs w:val="21"/>
        </w:rPr>
        <w:t>分布情况，从左往右代表着层数的逐渐加深（第</w:t>
      </w:r>
      <w:r>
        <w:rPr>
          <w:rFonts w:hint="eastAsia"/>
          <w:szCs w:val="21"/>
        </w:rPr>
        <w:t>1</w:t>
      </w:r>
      <w:r>
        <w:rPr>
          <w:rFonts w:hint="eastAsia"/>
          <w:szCs w:val="21"/>
        </w:rPr>
        <w:t>层</w:t>
      </w:r>
      <w:r w:rsidR="001C724F">
        <w:rPr>
          <w:rFonts w:hint="eastAsia"/>
          <w:szCs w:val="21"/>
        </w:rPr>
        <w:t>~</w:t>
      </w:r>
      <w:r>
        <w:rPr>
          <w:rFonts w:hint="eastAsia"/>
          <w:szCs w:val="21"/>
        </w:rPr>
        <w:t>第</w:t>
      </w:r>
      <w:r>
        <w:rPr>
          <w:rFonts w:hint="eastAsia"/>
          <w:szCs w:val="21"/>
        </w:rPr>
        <w:t>7</w:t>
      </w:r>
      <w:r>
        <w:rPr>
          <w:rFonts w:hint="eastAsia"/>
          <w:szCs w:val="21"/>
        </w:rPr>
        <w:t>层）</w:t>
      </w:r>
      <w:r w:rsidR="001C724F">
        <w:rPr>
          <w:rFonts w:hint="eastAsia"/>
          <w:szCs w:val="21"/>
        </w:rPr>
        <w:t>，</w:t>
      </w:r>
      <w:r w:rsidR="006A1368" w:rsidRPr="006A1368">
        <w:rPr>
          <w:rFonts w:hint="eastAsia"/>
          <w:szCs w:val="21"/>
        </w:rPr>
        <w:t>可以看出</w:t>
      </w:r>
      <w:r w:rsidR="001C724F">
        <w:rPr>
          <w:rFonts w:hint="eastAsia"/>
          <w:szCs w:val="21"/>
        </w:rPr>
        <w:t>直至第七层也没有明显的差异。由此可见，</w:t>
      </w:r>
      <w:r w:rsidR="006A1368" w:rsidRPr="006A1368">
        <w:rPr>
          <w:szCs w:val="21"/>
        </w:rPr>
        <w:t>He initialization</w:t>
      </w:r>
      <w:r w:rsidR="006A1368" w:rsidRPr="006A1368">
        <w:rPr>
          <w:szCs w:val="21"/>
        </w:rPr>
        <w:t>并没有因为层数的加深</w:t>
      </w:r>
      <w:r>
        <w:rPr>
          <w:rFonts w:hint="eastAsia"/>
          <w:szCs w:val="21"/>
        </w:rPr>
        <w:t>导致</w:t>
      </w:r>
      <w:r w:rsidR="006A1368" w:rsidRPr="006A1368">
        <w:rPr>
          <w:szCs w:val="21"/>
        </w:rPr>
        <w:t>出现</w:t>
      </w:r>
      <w:r>
        <w:rPr>
          <w:rFonts w:hint="eastAsia"/>
          <w:szCs w:val="21"/>
        </w:rPr>
        <w:t>输出</w:t>
      </w:r>
      <w:proofErr w:type="gramStart"/>
      <w:r>
        <w:rPr>
          <w:rFonts w:hint="eastAsia"/>
          <w:szCs w:val="21"/>
        </w:rPr>
        <w:t>值</w:t>
      </w:r>
      <w:r w:rsidR="006A1368" w:rsidRPr="006A1368">
        <w:rPr>
          <w:szCs w:val="21"/>
        </w:rPr>
        <w:t>趋零</w:t>
      </w:r>
      <w:proofErr w:type="gramEnd"/>
      <w:r w:rsidR="006A1368" w:rsidRPr="006A1368">
        <w:rPr>
          <w:szCs w:val="21"/>
        </w:rPr>
        <w:t>现象</w:t>
      </w:r>
      <w:r w:rsidR="006C6354">
        <w:rPr>
          <w:rFonts w:hint="eastAsia"/>
          <w:szCs w:val="21"/>
        </w:rPr>
        <w:t>（分布情况</w:t>
      </w:r>
      <w:r w:rsidR="00B822C4">
        <w:rPr>
          <w:rFonts w:hint="eastAsia"/>
          <w:szCs w:val="21"/>
        </w:rPr>
        <w:t>向</w:t>
      </w:r>
      <w:r w:rsidR="006C6354">
        <w:rPr>
          <w:rFonts w:hint="eastAsia"/>
          <w:szCs w:val="21"/>
        </w:rPr>
        <w:t>0</w:t>
      </w:r>
      <w:r w:rsidR="006C6354">
        <w:rPr>
          <w:rFonts w:hint="eastAsia"/>
          <w:szCs w:val="21"/>
        </w:rPr>
        <w:t>聚拢导致其他值极少甚至不取）</w:t>
      </w:r>
      <w:r w:rsidR="006A1368" w:rsidRPr="006A1368">
        <w:rPr>
          <w:szCs w:val="21"/>
        </w:rPr>
        <w:t>，相反甚至</w:t>
      </w:r>
      <w:r w:rsidR="001C724F">
        <w:rPr>
          <w:rFonts w:hint="eastAsia"/>
          <w:szCs w:val="21"/>
        </w:rPr>
        <w:t>基本</w:t>
      </w:r>
      <w:r w:rsidR="006A1368" w:rsidRPr="006A1368">
        <w:rPr>
          <w:szCs w:val="21"/>
        </w:rPr>
        <w:t>没有因为变深而产生</w:t>
      </w:r>
      <w:r w:rsidR="00816673">
        <w:rPr>
          <w:rFonts w:hint="eastAsia"/>
          <w:szCs w:val="21"/>
        </w:rPr>
        <w:t>任何</w:t>
      </w:r>
      <w:r w:rsidR="000401C0" w:rsidRPr="000401C0">
        <w:rPr>
          <w:szCs w:val="21"/>
        </w:rPr>
        <w:t>变化，保持了很好的稳定性和平均度，非常适合给</w:t>
      </w:r>
      <w:proofErr w:type="spellStart"/>
      <w:r w:rsidR="00C12120">
        <w:rPr>
          <w:rFonts w:hint="eastAsia"/>
          <w:szCs w:val="21"/>
        </w:rPr>
        <w:t>Re</w:t>
      </w:r>
      <w:r w:rsidR="00C12120">
        <w:rPr>
          <w:szCs w:val="21"/>
        </w:rPr>
        <w:t>LU</w:t>
      </w:r>
      <w:proofErr w:type="spellEnd"/>
      <w:r w:rsidR="000401C0" w:rsidRPr="000401C0">
        <w:rPr>
          <w:szCs w:val="21"/>
        </w:rPr>
        <w:t>做初始化。</w:t>
      </w:r>
    </w:p>
    <w:p w14:paraId="3EE9F6D2" w14:textId="7981A687" w:rsidR="00DF45C8" w:rsidRDefault="000401C0" w:rsidP="00A138EC">
      <w:pPr>
        <w:pStyle w:val="2"/>
        <w:snapToGrid w:val="0"/>
        <w:spacing w:after="0" w:line="300" w:lineRule="exact"/>
        <w:ind w:leftChars="0" w:left="0" w:firstLine="408"/>
        <w:rPr>
          <w:szCs w:val="21"/>
        </w:rPr>
      </w:pPr>
      <w:r w:rsidRPr="000401C0">
        <w:rPr>
          <w:rFonts w:hint="eastAsia"/>
          <w:szCs w:val="21"/>
        </w:rPr>
        <w:t>综上可以看出，</w:t>
      </w:r>
      <w:r w:rsidRPr="000401C0">
        <w:rPr>
          <w:szCs w:val="21"/>
        </w:rPr>
        <w:t>He</w:t>
      </w:r>
      <w:r w:rsidRPr="000401C0">
        <w:rPr>
          <w:szCs w:val="21"/>
        </w:rPr>
        <w:t>初始器可以与</w:t>
      </w:r>
      <w:proofErr w:type="spellStart"/>
      <w:r w:rsidR="00C12120">
        <w:rPr>
          <w:rFonts w:hint="eastAsia"/>
          <w:szCs w:val="21"/>
        </w:rPr>
        <w:t>Re</w:t>
      </w:r>
      <w:r w:rsidR="00C12120">
        <w:rPr>
          <w:szCs w:val="21"/>
        </w:rPr>
        <w:t>LU</w:t>
      </w:r>
      <w:proofErr w:type="spellEnd"/>
      <w:r w:rsidRPr="000401C0">
        <w:rPr>
          <w:szCs w:val="21"/>
        </w:rPr>
        <w:t>有更优的适配度，而本文中为了网络效果也采用了</w:t>
      </w:r>
      <w:proofErr w:type="spellStart"/>
      <w:r w:rsidR="00C12120">
        <w:rPr>
          <w:rFonts w:hint="eastAsia"/>
          <w:szCs w:val="21"/>
        </w:rPr>
        <w:t>Re</w:t>
      </w:r>
      <w:r w:rsidR="00C12120">
        <w:rPr>
          <w:szCs w:val="21"/>
        </w:rPr>
        <w:t>LU</w:t>
      </w:r>
      <w:proofErr w:type="spellEnd"/>
      <w:r w:rsidRPr="000401C0">
        <w:rPr>
          <w:szCs w:val="21"/>
        </w:rPr>
        <w:t>/</w:t>
      </w:r>
      <w:r w:rsidR="006E3C20">
        <w:rPr>
          <w:szCs w:val="21"/>
        </w:rPr>
        <w:t>ELU</w:t>
      </w:r>
      <w:r w:rsidRPr="000401C0">
        <w:rPr>
          <w:szCs w:val="21"/>
        </w:rPr>
        <w:t>的激活函数，故也选择</w:t>
      </w:r>
      <w:proofErr w:type="spellStart"/>
      <w:r w:rsidRPr="000401C0">
        <w:rPr>
          <w:szCs w:val="21"/>
        </w:rPr>
        <w:t>He_normal</w:t>
      </w:r>
      <w:proofErr w:type="spellEnd"/>
      <w:r w:rsidRPr="000401C0">
        <w:rPr>
          <w:szCs w:val="21"/>
        </w:rPr>
        <w:t>做初始化函数。</w:t>
      </w:r>
    </w:p>
    <w:p w14:paraId="30AE9B26" w14:textId="1C01432A" w:rsidR="00DF45C8" w:rsidRPr="0091789F" w:rsidRDefault="00586252" w:rsidP="00DF45C8">
      <w:pPr>
        <w:spacing w:beforeLines="50" w:before="156" w:afterLines="50" w:after="156"/>
        <w:rPr>
          <w:rFonts w:ascii="Times New Roman" w:eastAsia="宋体" w:hAnsi="Times New Roman" w:cs="Times New Roman"/>
          <w:b/>
          <w:bCs/>
          <w:szCs w:val="21"/>
        </w:rPr>
      </w:pPr>
      <w:r w:rsidRPr="0091789F">
        <w:rPr>
          <w:rFonts w:ascii="Times New Roman" w:eastAsia="宋体" w:hAnsi="Times New Roman" w:cs="Times New Roman"/>
          <w:b/>
          <w:bCs/>
          <w:szCs w:val="21"/>
        </w:rPr>
        <w:t>1</w:t>
      </w:r>
      <w:r w:rsidR="00DF45C8" w:rsidRPr="0091789F">
        <w:rPr>
          <w:rFonts w:ascii="Times New Roman" w:eastAsia="宋体" w:hAnsi="Times New Roman" w:cs="Times New Roman"/>
          <w:b/>
          <w:bCs/>
          <w:szCs w:val="21"/>
        </w:rPr>
        <w:t>.3</w:t>
      </w:r>
      <w:r w:rsidR="00DF45C8" w:rsidRPr="0091789F">
        <w:rPr>
          <w:rFonts w:ascii="Times New Roman" w:eastAsia="宋体" w:hAnsi="Times New Roman" w:cs="Times New Roman"/>
          <w:b/>
          <w:bCs/>
          <w:szCs w:val="21"/>
        </w:rPr>
        <w:t>优化器</w:t>
      </w:r>
    </w:p>
    <w:p w14:paraId="3582D7DF" w14:textId="0A8B614F" w:rsidR="00DF45C8" w:rsidRPr="004A70C9" w:rsidRDefault="00DF45C8" w:rsidP="000542A6">
      <w:pPr>
        <w:pStyle w:val="2"/>
        <w:snapToGrid w:val="0"/>
        <w:spacing w:after="0" w:line="300" w:lineRule="exact"/>
        <w:ind w:leftChars="0" w:left="0" w:firstLine="420"/>
        <w:rPr>
          <w:szCs w:val="21"/>
        </w:rPr>
      </w:pPr>
      <w:r w:rsidRPr="004A70C9">
        <w:rPr>
          <w:szCs w:val="21"/>
        </w:rPr>
        <w:t>本文采用新兴的</w:t>
      </w:r>
      <w:r w:rsidR="00597CF9">
        <w:rPr>
          <w:rFonts w:hint="eastAsia"/>
          <w:szCs w:val="21"/>
        </w:rPr>
        <w:t>随机</w:t>
      </w:r>
      <w:r w:rsidRPr="004A70C9">
        <w:rPr>
          <w:szCs w:val="21"/>
        </w:rPr>
        <w:t>权重平均（</w:t>
      </w:r>
      <w:bookmarkStart w:id="5" w:name="_Hlk45668462"/>
      <w:r w:rsidRPr="004A70C9">
        <w:rPr>
          <w:szCs w:val="21"/>
        </w:rPr>
        <w:t>Stochastic Weight Averaging</w:t>
      </w:r>
      <w:bookmarkEnd w:id="5"/>
      <w:r w:rsidRPr="004A70C9">
        <w:rPr>
          <w:szCs w:val="21"/>
        </w:rPr>
        <w:t>，</w:t>
      </w:r>
      <w:r w:rsidRPr="004A70C9">
        <w:rPr>
          <w:szCs w:val="21"/>
        </w:rPr>
        <w:t>SWA</w:t>
      </w:r>
      <w:r w:rsidRPr="004A70C9">
        <w:rPr>
          <w:szCs w:val="21"/>
        </w:rPr>
        <w:t>）作为优化器配置。它可以借助经验观察等思想对权重进行动态更新，从而帮助网络进行自学习。其中权重更新公式为：</w:t>
      </w:r>
    </w:p>
    <w:p w14:paraId="77A06265" w14:textId="77777777" w:rsidR="00DF45C8" w:rsidRPr="0039411F" w:rsidRDefault="00DF45C8" w:rsidP="00694D8B">
      <w:pPr>
        <w:pStyle w:val="2"/>
        <w:snapToGrid w:val="0"/>
        <w:spacing w:beforeLines="50" w:before="156" w:afterLines="50" w:after="156" w:line="240" w:lineRule="auto"/>
        <w:ind w:leftChars="0" w:left="0"/>
        <w:jc w:val="center"/>
        <w:rPr>
          <w:sz w:val="20"/>
          <w:szCs w:val="20"/>
        </w:rPr>
      </w:pPr>
      <w:r w:rsidRPr="00225F69">
        <w:rPr>
          <w:noProof/>
          <w:sz w:val="24"/>
        </w:rPr>
        <mc:AlternateContent>
          <mc:Choice Requires="wps">
            <w:drawing>
              <wp:anchor distT="45720" distB="45720" distL="114300" distR="114300" simplePos="0" relativeHeight="251654656" behindDoc="1" locked="0" layoutInCell="1" allowOverlap="1" wp14:anchorId="72FE3EBE" wp14:editId="6372E293">
                <wp:simplePos x="0" y="0"/>
                <wp:positionH relativeFrom="column">
                  <wp:posOffset>2435678</wp:posOffset>
                </wp:positionH>
                <wp:positionV relativeFrom="paragraph">
                  <wp:posOffset>143510</wp:posOffset>
                </wp:positionV>
                <wp:extent cx="488950" cy="298450"/>
                <wp:effectExtent l="0" t="0" r="6350" b="635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98450"/>
                        </a:xfrm>
                        <a:prstGeom prst="rect">
                          <a:avLst/>
                        </a:prstGeom>
                        <a:solidFill>
                          <a:srgbClr val="FFFFFF"/>
                        </a:solidFill>
                        <a:ln w="9525">
                          <a:noFill/>
                          <a:miter lim="800000"/>
                          <a:headEnd/>
                          <a:tailEnd/>
                        </a:ln>
                      </wps:spPr>
                      <wps:txbx>
                        <w:txbxContent>
                          <w:p w14:paraId="1B36405E" w14:textId="335E4D61" w:rsidR="005833D8" w:rsidRPr="006161BE" w:rsidRDefault="005833D8" w:rsidP="00DF45C8">
                            <w:pPr>
                              <w:rPr>
                                <w:rFonts w:ascii="宋体" w:eastAsia="宋体" w:hAnsi="宋体"/>
                              </w:rPr>
                            </w:pPr>
                            <w:r w:rsidRPr="006161BE">
                              <w:rPr>
                                <w:rFonts w:ascii="宋体" w:eastAsia="宋体" w:hAnsi="宋体" w:hint="eastAsia"/>
                              </w:rPr>
                              <w:t>（</w:t>
                            </w:r>
                            <w:r>
                              <w:rPr>
                                <w:rFonts w:ascii="宋体" w:eastAsia="宋体" w:hAnsi="宋体"/>
                              </w:rPr>
                              <w:t>1</w:t>
                            </w:r>
                            <w:r w:rsidRPr="006161BE">
                              <w:rPr>
                                <w:rFonts w:ascii="宋体" w:eastAsia="宋体" w:hAnsi="宋体"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FE3EBE" id="_x0000_t202" coordsize="21600,21600" o:spt="202" path="m,l,21600r21600,l21600,xe">
                <v:stroke joinstyle="miter"/>
                <v:path gradientshapeok="t" o:connecttype="rect"/>
              </v:shapetype>
              <v:shape id="文本框 2" o:spid="_x0000_s1026" type="#_x0000_t202" style="position:absolute;left:0;text-align:left;margin-left:191.8pt;margin-top:11.3pt;width:38.5pt;height:23.5pt;z-index:-25166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" stroked="f">
                <v:textbox style="mso-fit-shape-to-text:t">
                  <w:txbxContent>
                    <w:p w14:paraId="1B36405E" w14:textId="335E4D61" w:rsidR="005833D8" w:rsidRPr="006161BE" w:rsidRDefault="005833D8" w:rsidP="00DF45C8">
                      <w:pPr>
                        <w:rPr>
                          <w:rFonts w:ascii="宋体" w:eastAsia="宋体" w:hAnsi="宋体"/>
                        </w:rPr>
                      </w:pPr>
                      <w:r w:rsidRPr="006161BE">
                        <w:rPr>
                          <w:rFonts w:ascii="宋体" w:eastAsia="宋体" w:hAnsi="宋体" w:hint="eastAsia"/>
                        </w:rPr>
                        <w:t>（</w:t>
                      </w:r>
                      <w:r>
                        <w:rPr>
                          <w:rFonts w:ascii="宋体" w:eastAsia="宋体" w:hAnsi="宋体"/>
                        </w:rPr>
                        <w:t>1</w:t>
                      </w:r>
                      <w:r w:rsidRPr="006161BE">
                        <w:rPr>
                          <w:rFonts w:ascii="宋体" w:eastAsia="宋体" w:hAnsi="宋体" w:hint="eastAsia"/>
                        </w:rPr>
                        <w:t>）</w:t>
                      </w:r>
                    </w:p>
                  </w:txbxContent>
                </v:textbox>
              </v:shape>
            </w:pict>
          </mc:Fallback>
        </mc:AlternateContent>
      </w:r>
      <w:r w:rsidRPr="00945A86">
        <w:rPr>
          <w:noProof/>
        </w:rPr>
        <w:drawing>
          <wp:inline distT="0" distB="0" distL="0" distR="0" wp14:anchorId="5E873C94" wp14:editId="496B189D">
            <wp:extent cx="1676400" cy="342604"/>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5055" cy="424077"/>
                    </a:xfrm>
                    <a:prstGeom prst="rect">
                      <a:avLst/>
                    </a:prstGeom>
                    <a:noFill/>
                    <a:ln>
                      <a:noFill/>
                    </a:ln>
                  </pic:spPr>
                </pic:pic>
              </a:graphicData>
            </a:graphic>
          </wp:inline>
        </w:drawing>
      </w:r>
    </w:p>
    <w:p w14:paraId="5EEBBB78" w14:textId="77777777" w:rsidR="00DF45C8" w:rsidRPr="004A70C9" w:rsidRDefault="00DF45C8" w:rsidP="00DF45C8">
      <w:pPr>
        <w:pStyle w:val="2"/>
        <w:snapToGrid w:val="0"/>
        <w:spacing w:after="0" w:line="300" w:lineRule="exact"/>
        <w:ind w:leftChars="0" w:left="0" w:firstLine="420"/>
        <w:rPr>
          <w:szCs w:val="21"/>
        </w:rPr>
      </w:pPr>
      <w:r w:rsidRPr="004A70C9">
        <w:rPr>
          <w:szCs w:val="21"/>
        </w:rPr>
        <w:t>式中</w:t>
      </w:r>
      <w:r w:rsidRPr="004A70C9">
        <w:rPr>
          <w:i/>
          <w:iCs/>
          <w:szCs w:val="21"/>
        </w:rPr>
        <w:t>W</w:t>
      </w:r>
      <w:r w:rsidRPr="004A70C9">
        <w:rPr>
          <w:szCs w:val="21"/>
        </w:rPr>
        <w:t>表示当前模型的权重，</w:t>
      </w:r>
      <w:r w:rsidRPr="004A70C9">
        <w:rPr>
          <w:i/>
          <w:iCs/>
          <w:szCs w:val="21"/>
        </w:rPr>
        <w:t>W</w:t>
      </w:r>
      <w:r w:rsidRPr="004A70C9">
        <w:rPr>
          <w:i/>
          <w:iCs/>
          <w:szCs w:val="21"/>
          <w:vertAlign w:val="subscript"/>
        </w:rPr>
        <w:t>SWA</w:t>
      </w:r>
      <w:r w:rsidRPr="004A70C9">
        <w:rPr>
          <w:szCs w:val="21"/>
        </w:rPr>
        <w:t>代表平均权重（也是更新的目标），</w:t>
      </w:r>
      <w:proofErr w:type="spellStart"/>
      <w:r w:rsidRPr="004A70C9">
        <w:rPr>
          <w:i/>
          <w:iCs/>
          <w:szCs w:val="21"/>
        </w:rPr>
        <w:t>n</w:t>
      </w:r>
      <w:r w:rsidRPr="004A70C9">
        <w:rPr>
          <w:i/>
          <w:iCs/>
          <w:szCs w:val="21"/>
          <w:vertAlign w:val="subscript"/>
        </w:rPr>
        <w:t>models</w:t>
      </w:r>
      <w:proofErr w:type="spellEnd"/>
      <w:r w:rsidRPr="004A70C9">
        <w:rPr>
          <w:szCs w:val="21"/>
        </w:rPr>
        <w:t>则表示目前迭代更新周期。</w:t>
      </w:r>
    </w:p>
    <w:p w14:paraId="1483D153" w14:textId="77777777" w:rsidR="00DF45C8" w:rsidRPr="004A70C9" w:rsidRDefault="00DF45C8" w:rsidP="00DF45C8">
      <w:pPr>
        <w:pStyle w:val="2"/>
        <w:snapToGrid w:val="0"/>
        <w:spacing w:after="0" w:line="300" w:lineRule="exact"/>
        <w:ind w:leftChars="0" w:left="0" w:firstLine="420"/>
        <w:rPr>
          <w:szCs w:val="21"/>
        </w:rPr>
      </w:pPr>
      <w:r w:rsidRPr="004A70C9">
        <w:rPr>
          <w:szCs w:val="21"/>
        </w:rPr>
        <w:t>SWA</w:t>
      </w:r>
      <w:r w:rsidRPr="004A70C9">
        <w:rPr>
          <w:szCs w:val="21"/>
        </w:rPr>
        <w:t>通过平均</w:t>
      </w:r>
      <w:proofErr w:type="gramStart"/>
      <w:r w:rsidRPr="004A70C9">
        <w:rPr>
          <w:szCs w:val="21"/>
        </w:rPr>
        <w:t>化这些</w:t>
      </w:r>
      <w:proofErr w:type="gramEnd"/>
      <w:r w:rsidRPr="004A70C9">
        <w:rPr>
          <w:szCs w:val="21"/>
        </w:rPr>
        <w:t>不同的损失值获取到更低的损失，最终帮助网络实现自学习，找到当前学习状况下的最优解。</w:t>
      </w:r>
    </w:p>
    <w:p w14:paraId="6D2CE74A" w14:textId="084A2132" w:rsidR="006C6354" w:rsidRDefault="005C5748" w:rsidP="006C6354">
      <w:pPr>
        <w:pStyle w:val="2"/>
        <w:snapToGrid w:val="0"/>
        <w:spacing w:after="0" w:line="300" w:lineRule="exact"/>
        <w:ind w:leftChars="0" w:left="0" w:firstLine="408"/>
        <w:rPr>
          <w:szCs w:val="21"/>
        </w:rPr>
      </w:pPr>
      <w:r w:rsidRPr="005C5748">
        <w:rPr>
          <w:rFonts w:hint="eastAsia"/>
          <w:szCs w:val="21"/>
        </w:rPr>
        <w:t>它的方案与</w:t>
      </w:r>
      <w:r w:rsidRPr="005C5748">
        <w:rPr>
          <w:szCs w:val="21"/>
        </w:rPr>
        <w:t>FGE</w:t>
      </w:r>
      <w:r w:rsidRPr="005C5748">
        <w:rPr>
          <w:szCs w:val="21"/>
        </w:rPr>
        <w:t>（</w:t>
      </w:r>
      <w:r w:rsidRPr="005C5748">
        <w:rPr>
          <w:szCs w:val="21"/>
        </w:rPr>
        <w:t xml:space="preserve">Fast Geometric </w:t>
      </w:r>
      <w:proofErr w:type="spellStart"/>
      <w:r w:rsidRPr="005C5748">
        <w:rPr>
          <w:szCs w:val="21"/>
        </w:rPr>
        <w:t>Ensembling</w:t>
      </w:r>
      <w:proofErr w:type="spellEnd"/>
      <w:r w:rsidRPr="005C5748">
        <w:rPr>
          <w:szCs w:val="21"/>
        </w:rPr>
        <w:t>，快速几何集成）以及</w:t>
      </w:r>
      <w:r w:rsidRPr="005C5748">
        <w:rPr>
          <w:szCs w:val="21"/>
        </w:rPr>
        <w:t xml:space="preserve">Snapshot </w:t>
      </w:r>
      <w:proofErr w:type="spellStart"/>
      <w:r w:rsidRPr="005C5748">
        <w:rPr>
          <w:szCs w:val="21"/>
        </w:rPr>
        <w:t>Ensembling</w:t>
      </w:r>
      <w:proofErr w:type="spellEnd"/>
      <w:r w:rsidRPr="005C5748">
        <w:rPr>
          <w:szCs w:val="21"/>
        </w:rPr>
        <w:t>（快照集成）类似，但集成模型的性能更优于上述两种。作者在其论文中展示的与</w:t>
      </w:r>
      <w:r w:rsidRPr="005C5748">
        <w:rPr>
          <w:szCs w:val="21"/>
        </w:rPr>
        <w:t>SGD</w:t>
      </w:r>
      <w:r w:rsidRPr="005C5748">
        <w:rPr>
          <w:szCs w:val="21"/>
        </w:rPr>
        <w:t>模型的对比如图</w:t>
      </w:r>
      <w:r w:rsidRPr="005C5748">
        <w:rPr>
          <w:szCs w:val="21"/>
        </w:rPr>
        <w:t>3</w:t>
      </w:r>
      <w:r w:rsidR="00E22A98">
        <w:rPr>
          <w:rFonts w:hint="eastAsia"/>
          <w:szCs w:val="21"/>
        </w:rPr>
        <w:t>所示。</w:t>
      </w:r>
    </w:p>
    <w:p w14:paraId="6DE21036" w14:textId="7371389B" w:rsidR="00BB482B" w:rsidRDefault="00E22A98" w:rsidP="00174288">
      <w:pPr>
        <w:pStyle w:val="2"/>
        <w:snapToGrid w:val="0"/>
        <w:spacing w:after="0" w:line="300" w:lineRule="exact"/>
        <w:ind w:leftChars="0" w:left="0" w:firstLine="408"/>
        <w:rPr>
          <w:szCs w:val="21"/>
        </w:rPr>
      </w:pPr>
      <w:r w:rsidRPr="00E22A98">
        <w:rPr>
          <w:rFonts w:hint="eastAsia"/>
          <w:szCs w:val="21"/>
        </w:rPr>
        <w:t>图片左图中的</w:t>
      </w:r>
      <w:r w:rsidRPr="00E22A98">
        <w:rPr>
          <w:szCs w:val="21"/>
        </w:rPr>
        <w:t>W1</w:t>
      </w:r>
      <w:r w:rsidRPr="00E22A98">
        <w:rPr>
          <w:szCs w:val="21"/>
        </w:rPr>
        <w:t>，</w:t>
      </w:r>
      <w:r w:rsidRPr="00E22A98">
        <w:rPr>
          <w:szCs w:val="21"/>
        </w:rPr>
        <w:t xml:space="preserve">W2 </w:t>
      </w:r>
      <w:r w:rsidRPr="00E22A98">
        <w:rPr>
          <w:szCs w:val="21"/>
        </w:rPr>
        <w:t>和</w:t>
      </w:r>
      <w:r w:rsidRPr="00E22A98">
        <w:rPr>
          <w:szCs w:val="21"/>
        </w:rPr>
        <w:t>W3</w:t>
      </w:r>
      <w:r w:rsidRPr="00E22A98">
        <w:rPr>
          <w:szCs w:val="21"/>
        </w:rPr>
        <w:t>分别代表三个保持差异、独立进行学习训练的网络，而</w:t>
      </w:r>
      <w:proofErr w:type="spellStart"/>
      <w:r w:rsidRPr="00E22A98">
        <w:rPr>
          <w:szCs w:val="21"/>
        </w:rPr>
        <w:t>Wswa</w:t>
      </w:r>
      <w:proofErr w:type="spellEnd"/>
      <w:r w:rsidRPr="00E22A98">
        <w:rPr>
          <w:szCs w:val="21"/>
        </w:rPr>
        <w:t>则是三种网络结果的平均值。虽然从中间的图中可以看到</w:t>
      </w:r>
      <w:r w:rsidRPr="00E22A98">
        <w:rPr>
          <w:szCs w:val="21"/>
        </w:rPr>
        <w:t>SWA</w:t>
      </w:r>
      <w:r w:rsidRPr="00E22A98">
        <w:rPr>
          <w:szCs w:val="21"/>
        </w:rPr>
        <w:t>在</w:t>
      </w:r>
      <w:r w:rsidRPr="00E22A98">
        <w:rPr>
          <w:szCs w:val="21"/>
        </w:rPr>
        <w:t>125</w:t>
      </w:r>
      <w:r w:rsidRPr="00E22A98">
        <w:rPr>
          <w:szCs w:val="21"/>
        </w:rPr>
        <w:t>次迭代时损失要高于</w:t>
      </w:r>
      <w:r w:rsidRPr="00E22A98">
        <w:rPr>
          <w:szCs w:val="21"/>
        </w:rPr>
        <w:t>SGD</w:t>
      </w:r>
      <w:r w:rsidRPr="00E22A98">
        <w:rPr>
          <w:szCs w:val="21"/>
        </w:rPr>
        <w:t>，但右图可以发现</w:t>
      </w:r>
      <w:r w:rsidRPr="00E22A98">
        <w:rPr>
          <w:szCs w:val="21"/>
        </w:rPr>
        <w:t>SWA</w:t>
      </w:r>
      <w:r w:rsidRPr="00E22A98">
        <w:rPr>
          <w:szCs w:val="21"/>
        </w:rPr>
        <w:t>在测试集上的表现显著优于</w:t>
      </w:r>
      <w:r w:rsidRPr="00E22A98">
        <w:rPr>
          <w:szCs w:val="21"/>
        </w:rPr>
        <w:t>SGD</w:t>
      </w:r>
      <w:r w:rsidRPr="00E22A98">
        <w:rPr>
          <w:szCs w:val="21"/>
        </w:rPr>
        <w:t>，可以证明其更优的训练效果。</w:t>
      </w:r>
    </w:p>
    <w:p w14:paraId="4AEBB499" w14:textId="66C2C9DC" w:rsidR="00BB482B" w:rsidRDefault="00BB482B" w:rsidP="006C6354">
      <w:pPr>
        <w:pStyle w:val="2"/>
        <w:keepNext/>
        <w:snapToGrid w:val="0"/>
        <w:spacing w:after="0" w:line="240" w:lineRule="auto"/>
        <w:ind w:leftChars="0" w:left="0"/>
        <w:rPr>
          <w:szCs w:val="21"/>
        </w:rPr>
        <w:sectPr w:rsidR="00BB482B" w:rsidSect="00123527">
          <w:type w:val="continuous"/>
          <w:pgSz w:w="11906" w:h="16838"/>
          <w:pgMar w:top="1440" w:right="1134" w:bottom="1440" w:left="1134" w:header="851" w:footer="992" w:gutter="0"/>
          <w:cols w:num="2" w:space="425"/>
          <w:docGrid w:type="linesAndChars" w:linePitch="312"/>
        </w:sectPr>
      </w:pPr>
    </w:p>
    <w:p w14:paraId="509A20EC" w14:textId="1D010363" w:rsidR="00BB482B" w:rsidRDefault="00BB482B" w:rsidP="002B719B">
      <w:pPr>
        <w:pStyle w:val="2"/>
        <w:keepNext/>
        <w:snapToGrid w:val="0"/>
        <w:spacing w:beforeLines="50" w:before="156" w:after="0" w:line="240" w:lineRule="auto"/>
        <w:ind w:leftChars="0" w:left="0"/>
        <w:jc w:val="center"/>
      </w:pPr>
      <w:r>
        <w:rPr>
          <w:noProof/>
        </w:rPr>
        <w:drawing>
          <wp:inline distT="0" distB="0" distL="0" distR="0" wp14:anchorId="3D3EC49B" wp14:editId="0AE940F7">
            <wp:extent cx="4923180" cy="157298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3795" cy="1611522"/>
                    </a:xfrm>
                    <a:prstGeom prst="rect">
                      <a:avLst/>
                    </a:prstGeom>
                    <a:noFill/>
                    <a:ln>
                      <a:noFill/>
                    </a:ln>
                  </pic:spPr>
                </pic:pic>
              </a:graphicData>
            </a:graphic>
          </wp:inline>
        </w:drawing>
      </w:r>
    </w:p>
    <w:p w14:paraId="43EDD5C6" w14:textId="77777777" w:rsidR="00BB482B" w:rsidRPr="005820B3" w:rsidRDefault="00BB482B" w:rsidP="00BB482B">
      <w:pPr>
        <w:widowControl/>
        <w:jc w:val="center"/>
        <w:textAlignment w:val="center"/>
        <w:rPr>
          <w:rFonts w:ascii="宋体" w:hAnsi="宋体"/>
          <w:sz w:val="18"/>
          <w:szCs w:val="18"/>
        </w:rPr>
      </w:pPr>
      <w:r w:rsidRPr="005820B3">
        <w:rPr>
          <w:rFonts w:ascii="宋体" w:hAnsi="宋体" w:hint="eastAsia"/>
          <w:sz w:val="18"/>
          <w:szCs w:val="18"/>
        </w:rPr>
        <w:t>图</w:t>
      </w:r>
      <w:r>
        <w:rPr>
          <w:rFonts w:ascii="宋体" w:hAnsi="宋体" w:hint="eastAsia"/>
          <w:sz w:val="18"/>
          <w:szCs w:val="18"/>
        </w:rPr>
        <w:t>3</w:t>
      </w:r>
      <w:r w:rsidRPr="005820B3">
        <w:rPr>
          <w:rFonts w:ascii="宋体" w:hAnsi="宋体"/>
          <w:sz w:val="18"/>
          <w:szCs w:val="18"/>
        </w:rPr>
        <w:t xml:space="preserve"> </w:t>
      </w:r>
      <w:r w:rsidRPr="00E22A98">
        <w:rPr>
          <w:rFonts w:ascii="宋体" w:hAnsi="宋体" w:hint="eastAsia"/>
          <w:sz w:val="18"/>
          <w:szCs w:val="18"/>
        </w:rPr>
        <w:t>在</w:t>
      </w:r>
      <w:r w:rsidRPr="00E22A98">
        <w:rPr>
          <w:rFonts w:ascii="宋体" w:hAnsi="宋体"/>
          <w:sz w:val="18"/>
          <w:szCs w:val="18"/>
        </w:rPr>
        <w:t>CIFAR-100</w:t>
      </w:r>
      <w:r w:rsidRPr="00E22A98">
        <w:rPr>
          <w:rFonts w:ascii="宋体" w:hAnsi="宋体"/>
          <w:sz w:val="18"/>
          <w:szCs w:val="18"/>
        </w:rPr>
        <w:t>上带有预激活</w:t>
      </w:r>
      <w:r w:rsidRPr="00E22A98">
        <w:rPr>
          <w:rFonts w:ascii="宋体" w:hAnsi="宋体"/>
          <w:sz w:val="18"/>
          <w:szCs w:val="18"/>
        </w:rPr>
        <w:t>ResNet-164</w:t>
      </w:r>
      <w:r w:rsidRPr="00E22A98">
        <w:rPr>
          <w:rFonts w:ascii="宋体" w:hAnsi="宋体"/>
          <w:sz w:val="18"/>
          <w:szCs w:val="18"/>
        </w:rPr>
        <w:t>的</w:t>
      </w:r>
      <w:r w:rsidRPr="00E22A98">
        <w:rPr>
          <w:rFonts w:ascii="宋体" w:hAnsi="宋体"/>
          <w:sz w:val="18"/>
          <w:szCs w:val="18"/>
        </w:rPr>
        <w:t>SWA</w:t>
      </w:r>
      <w:r w:rsidRPr="00E22A98">
        <w:rPr>
          <w:rFonts w:ascii="宋体" w:hAnsi="宋体"/>
          <w:sz w:val="18"/>
          <w:szCs w:val="18"/>
        </w:rPr>
        <w:t>和</w:t>
      </w:r>
      <w:r w:rsidRPr="00E22A98">
        <w:rPr>
          <w:rFonts w:ascii="宋体" w:hAnsi="宋体"/>
          <w:sz w:val="18"/>
          <w:szCs w:val="18"/>
        </w:rPr>
        <w:t>SGD</w:t>
      </w:r>
      <w:r w:rsidRPr="00E22A98">
        <w:rPr>
          <w:rFonts w:ascii="宋体" w:hAnsi="宋体"/>
          <w:sz w:val="18"/>
          <w:szCs w:val="18"/>
        </w:rPr>
        <w:t>对比图</w:t>
      </w:r>
    </w:p>
    <w:p w14:paraId="162EF72E" w14:textId="77777777" w:rsidR="00BB482B" w:rsidRPr="000718DF" w:rsidRDefault="00BB482B" w:rsidP="00BB482B">
      <w:pPr>
        <w:widowControl/>
        <w:spacing w:afterLines="50" w:after="156"/>
        <w:jc w:val="center"/>
        <w:textAlignment w:val="center"/>
        <w:rPr>
          <w:rFonts w:ascii="Times New Roman" w:hAnsi="Times New Roman" w:cs="Times New Roman"/>
          <w:szCs w:val="21"/>
        </w:rPr>
      </w:pPr>
      <w:r w:rsidRPr="005E331B">
        <w:rPr>
          <w:rFonts w:ascii="Times New Roman" w:hAnsi="Times New Roman" w:cs="Times New Roman"/>
          <w:sz w:val="20"/>
          <w:szCs w:val="20"/>
        </w:rPr>
        <w:t>Fig.</w:t>
      </w:r>
      <w:r w:rsidRPr="005E331B">
        <w:rPr>
          <w:rFonts w:ascii="Times New Roman" w:hAnsi="Times New Roman" w:cs="Times New Roman" w:hint="eastAsia"/>
          <w:sz w:val="20"/>
          <w:szCs w:val="20"/>
        </w:rPr>
        <w:t>3</w:t>
      </w:r>
      <w:r w:rsidRPr="005E331B">
        <w:rPr>
          <w:rFonts w:ascii="Times New Roman" w:hAnsi="Times New Roman" w:cs="Times New Roman"/>
          <w:sz w:val="20"/>
          <w:szCs w:val="20"/>
        </w:rPr>
        <w:t xml:space="preserve"> </w:t>
      </w:r>
      <w:r w:rsidRPr="005E331B">
        <w:rPr>
          <w:rFonts w:ascii="Times New Roman" w:eastAsia="黑体" w:hAnsi="Times New Roman"/>
          <w:sz w:val="20"/>
          <w:szCs w:val="20"/>
        </w:rPr>
        <w:t xml:space="preserve">Illustrations of SWA and SGD with a </w:t>
      </w:r>
      <w:proofErr w:type="spellStart"/>
      <w:r w:rsidRPr="005E331B">
        <w:rPr>
          <w:rFonts w:ascii="Times New Roman" w:eastAsia="黑体" w:hAnsi="Times New Roman"/>
          <w:sz w:val="20"/>
          <w:szCs w:val="20"/>
        </w:rPr>
        <w:t>Preactivation</w:t>
      </w:r>
      <w:proofErr w:type="spellEnd"/>
      <w:r w:rsidRPr="005E331B">
        <w:rPr>
          <w:rFonts w:ascii="Times New Roman" w:eastAsia="黑体" w:hAnsi="Times New Roman"/>
          <w:sz w:val="20"/>
          <w:szCs w:val="20"/>
        </w:rPr>
        <w:t xml:space="preserve"> ResNet-164 on CIFAR-100</w:t>
      </w:r>
    </w:p>
    <w:p w14:paraId="6795372F" w14:textId="3E4BEFF1" w:rsidR="00BB482B" w:rsidRPr="00115938" w:rsidRDefault="00BB482B" w:rsidP="00E8021C">
      <w:pPr>
        <w:pStyle w:val="2"/>
        <w:snapToGrid w:val="0"/>
        <w:spacing w:after="0" w:line="240" w:lineRule="auto"/>
        <w:ind w:leftChars="0" w:left="0"/>
        <w:rPr>
          <w:sz w:val="13"/>
          <w:szCs w:val="13"/>
        </w:rPr>
        <w:sectPr w:rsidR="00BB482B" w:rsidRPr="00115938" w:rsidSect="00BB482B">
          <w:type w:val="continuous"/>
          <w:pgSz w:w="11906" w:h="16838"/>
          <w:pgMar w:top="1440" w:right="1134" w:bottom="1440" w:left="1134" w:header="851" w:footer="992" w:gutter="0"/>
          <w:cols w:space="425"/>
          <w:docGrid w:type="linesAndChars" w:linePitch="312"/>
        </w:sectPr>
      </w:pPr>
    </w:p>
    <w:p w14:paraId="6496259C" w14:textId="2D8DC412" w:rsidR="00DF45C8" w:rsidRPr="0091789F" w:rsidRDefault="00586252" w:rsidP="00DF45C8">
      <w:pPr>
        <w:spacing w:beforeLines="50" w:before="156" w:afterLines="50" w:after="156"/>
        <w:rPr>
          <w:rFonts w:ascii="Times New Roman" w:eastAsia="宋体" w:hAnsi="Times New Roman" w:cs="Times New Roman"/>
          <w:b/>
          <w:bCs/>
          <w:szCs w:val="21"/>
        </w:rPr>
      </w:pPr>
      <w:r w:rsidRPr="0091789F">
        <w:rPr>
          <w:rFonts w:ascii="Times New Roman" w:eastAsia="宋体" w:hAnsi="Times New Roman" w:cs="Times New Roman"/>
          <w:b/>
          <w:bCs/>
          <w:szCs w:val="21"/>
        </w:rPr>
        <w:lastRenderedPageBreak/>
        <w:t>1</w:t>
      </w:r>
      <w:r w:rsidR="00DF45C8" w:rsidRPr="0091789F">
        <w:rPr>
          <w:rFonts w:ascii="Times New Roman" w:eastAsia="宋体" w:hAnsi="Times New Roman" w:cs="Times New Roman"/>
          <w:b/>
          <w:bCs/>
          <w:szCs w:val="21"/>
        </w:rPr>
        <w:t>.4</w:t>
      </w:r>
      <w:r w:rsidR="00DF45C8" w:rsidRPr="0091789F">
        <w:rPr>
          <w:rFonts w:ascii="Times New Roman" w:eastAsia="宋体" w:hAnsi="Times New Roman" w:cs="Times New Roman"/>
          <w:b/>
          <w:bCs/>
          <w:szCs w:val="21"/>
        </w:rPr>
        <w:t>其他细节设计</w:t>
      </w:r>
    </w:p>
    <w:p w14:paraId="6F2DAF41" w14:textId="5B82D8A6" w:rsidR="00DF45C8" w:rsidRDefault="00DF45C8" w:rsidP="00DF45C8">
      <w:pPr>
        <w:pStyle w:val="2"/>
        <w:snapToGrid w:val="0"/>
        <w:spacing w:after="0" w:line="300" w:lineRule="exact"/>
        <w:ind w:leftChars="0" w:left="0" w:firstLine="420"/>
        <w:rPr>
          <w:szCs w:val="21"/>
        </w:rPr>
      </w:pPr>
      <w:r w:rsidRPr="004A70C9">
        <w:rPr>
          <w:szCs w:val="21"/>
        </w:rPr>
        <w:t>除了前文介绍的网络结构外，网络中最后一层的激活为</w:t>
      </w:r>
      <w:proofErr w:type="spellStart"/>
      <w:r w:rsidRPr="004A70C9">
        <w:rPr>
          <w:szCs w:val="21"/>
        </w:rPr>
        <w:t>Softmax</w:t>
      </w:r>
      <w:proofErr w:type="spellEnd"/>
      <w:r w:rsidRPr="004A70C9">
        <w:rPr>
          <w:szCs w:val="21"/>
        </w:rPr>
        <w:t>，其公式为：</w:t>
      </w:r>
    </w:p>
    <w:p w14:paraId="0B394C20" w14:textId="45BE33F1" w:rsidR="000542A6" w:rsidRPr="004A70C9" w:rsidRDefault="000542A6" w:rsidP="000542A6">
      <w:pPr>
        <w:pStyle w:val="2"/>
        <w:snapToGrid w:val="0"/>
        <w:spacing w:beforeLines="50" w:before="156" w:afterLines="50" w:after="156" w:line="240" w:lineRule="auto"/>
        <w:ind w:leftChars="0" w:left="0" w:firstLine="420"/>
        <w:rPr>
          <w:szCs w:val="21"/>
        </w:rPr>
      </w:pPr>
      <w:r w:rsidRPr="004A70C9">
        <w:rPr>
          <w:noProof/>
          <w:szCs w:val="21"/>
        </w:rPr>
        <mc:AlternateContent>
          <mc:Choice Requires="wps">
            <w:drawing>
              <wp:anchor distT="45720" distB="45720" distL="114300" distR="114300" simplePos="0" relativeHeight="251658752" behindDoc="1" locked="0" layoutInCell="1" allowOverlap="1" wp14:anchorId="0C45C0BA" wp14:editId="7B64BBB1">
                <wp:simplePos x="0" y="0"/>
                <wp:positionH relativeFrom="column">
                  <wp:posOffset>2374265</wp:posOffset>
                </wp:positionH>
                <wp:positionV relativeFrom="paragraph">
                  <wp:posOffset>127000</wp:posOffset>
                </wp:positionV>
                <wp:extent cx="488950" cy="298450"/>
                <wp:effectExtent l="0" t="0" r="6350" b="6350"/>
                <wp:wrapNone/>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98450"/>
                        </a:xfrm>
                        <a:prstGeom prst="rect">
                          <a:avLst/>
                        </a:prstGeom>
                        <a:solidFill>
                          <a:srgbClr val="FFFFFF"/>
                        </a:solidFill>
                        <a:ln w="9525">
                          <a:noFill/>
                          <a:miter lim="800000"/>
                          <a:headEnd/>
                          <a:tailEnd/>
                        </a:ln>
                      </wps:spPr>
                      <wps:txbx>
                        <w:txbxContent>
                          <w:p w14:paraId="0B50250D" w14:textId="6A8FC8D5" w:rsidR="005833D8" w:rsidRPr="006161BE" w:rsidRDefault="005833D8" w:rsidP="00DF45C8">
                            <w:pPr>
                              <w:rPr>
                                <w:rFonts w:ascii="宋体" w:eastAsia="宋体" w:hAnsi="宋体"/>
                              </w:rPr>
                            </w:pPr>
                            <w:r w:rsidRPr="006161BE">
                              <w:rPr>
                                <w:rFonts w:ascii="宋体" w:eastAsia="宋体" w:hAnsi="宋体" w:hint="eastAsia"/>
                              </w:rPr>
                              <w:t>（</w:t>
                            </w:r>
                            <w:r>
                              <w:rPr>
                                <w:rFonts w:ascii="宋体" w:eastAsia="宋体" w:hAnsi="宋体"/>
                              </w:rPr>
                              <w:t>2</w:t>
                            </w:r>
                            <w:r w:rsidRPr="006161BE">
                              <w:rPr>
                                <w:rFonts w:ascii="宋体" w:eastAsia="宋体" w:hAnsi="宋体"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45C0BA" id="_x0000_s1027" type="#_x0000_t202" style="position:absolute;left:0;text-align:left;margin-left:186.95pt;margin-top:10pt;width:38.5pt;height:23.5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" stroked="f">
                <v:textbox style="mso-fit-shape-to-text:t">
                  <w:txbxContent>
                    <w:p w14:paraId="0B50250D" w14:textId="6A8FC8D5" w:rsidR="005833D8" w:rsidRPr="006161BE" w:rsidRDefault="005833D8" w:rsidP="00DF45C8">
                      <w:pPr>
                        <w:rPr>
                          <w:rFonts w:ascii="宋体" w:eastAsia="宋体" w:hAnsi="宋体"/>
                        </w:rPr>
                      </w:pPr>
                      <w:r w:rsidRPr="006161BE">
                        <w:rPr>
                          <w:rFonts w:ascii="宋体" w:eastAsia="宋体" w:hAnsi="宋体" w:hint="eastAsia"/>
                        </w:rPr>
                        <w:t>（</w:t>
                      </w:r>
                      <w:r>
                        <w:rPr>
                          <w:rFonts w:ascii="宋体" w:eastAsia="宋体" w:hAnsi="宋体"/>
                        </w:rPr>
                        <w:t>2</w:t>
                      </w:r>
                      <w:r w:rsidRPr="006161BE">
                        <w:rPr>
                          <w:rFonts w:ascii="宋体" w:eastAsia="宋体" w:hAnsi="宋体" w:hint="eastAsia"/>
                        </w:rPr>
                        <w:t>）</w:t>
                      </w:r>
                    </w:p>
                  </w:txbxContent>
                </v:textbox>
              </v:shape>
            </w:pict>
          </mc:Fallback>
        </mc:AlternateContent>
      </w:r>
      <w:r w:rsidRPr="004A70C9">
        <w:rPr>
          <w:noProof/>
          <w:szCs w:val="21"/>
        </w:rPr>
        <w:drawing>
          <wp:inline distT="0" distB="0" distL="0" distR="0" wp14:anchorId="369B273A" wp14:editId="6281634B">
            <wp:extent cx="1981200" cy="3270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1200" cy="327025"/>
                    </a:xfrm>
                    <a:prstGeom prst="rect">
                      <a:avLst/>
                    </a:prstGeom>
                    <a:noFill/>
                    <a:ln>
                      <a:noFill/>
                    </a:ln>
                  </pic:spPr>
                </pic:pic>
              </a:graphicData>
            </a:graphic>
          </wp:inline>
        </w:drawing>
      </w:r>
    </w:p>
    <w:p w14:paraId="55F0974C" w14:textId="106E37FE" w:rsidR="00DF45C8" w:rsidRPr="004A70C9" w:rsidRDefault="00DF45C8" w:rsidP="006376CF">
      <w:pPr>
        <w:pStyle w:val="2"/>
        <w:snapToGrid w:val="0"/>
        <w:spacing w:after="0" w:line="300" w:lineRule="exact"/>
        <w:ind w:leftChars="0" w:left="0" w:firstLine="407"/>
        <w:rPr>
          <w:szCs w:val="21"/>
        </w:rPr>
      </w:pPr>
      <w:r w:rsidRPr="004A70C9">
        <w:rPr>
          <w:szCs w:val="21"/>
        </w:rPr>
        <w:t>在该公式中，</w:t>
      </w:r>
      <w:r w:rsidRPr="00F43787">
        <w:rPr>
          <w:i/>
          <w:iCs/>
          <w:szCs w:val="21"/>
        </w:rPr>
        <w:t>σ</w:t>
      </w:r>
      <w:r w:rsidRPr="004A70C9">
        <w:rPr>
          <w:szCs w:val="21"/>
        </w:rPr>
        <w:t>表示</w:t>
      </w:r>
      <w:proofErr w:type="spellStart"/>
      <w:r w:rsidRPr="004A70C9">
        <w:rPr>
          <w:szCs w:val="21"/>
        </w:rPr>
        <w:t>S</w:t>
      </w:r>
      <w:r w:rsidRPr="004A70C9">
        <w:rPr>
          <w:rFonts w:hint="eastAsia"/>
          <w:szCs w:val="21"/>
        </w:rPr>
        <w:t>oftmax</w:t>
      </w:r>
      <w:proofErr w:type="spellEnd"/>
      <w:r w:rsidRPr="004A70C9">
        <w:rPr>
          <w:szCs w:val="21"/>
        </w:rPr>
        <w:t>函数，</w:t>
      </w:r>
      <w:r w:rsidRPr="00F43787">
        <w:rPr>
          <w:i/>
          <w:iCs/>
          <w:szCs w:val="21"/>
        </w:rPr>
        <w:t>σ</w:t>
      </w:r>
      <w:r w:rsidRPr="00F43787">
        <w:rPr>
          <w:i/>
          <w:iCs/>
          <w:szCs w:val="21"/>
        </w:rPr>
        <w:t>（</w:t>
      </w:r>
      <w:proofErr w:type="spellStart"/>
      <w:r w:rsidRPr="00F43787">
        <w:rPr>
          <w:i/>
          <w:iCs/>
          <w:szCs w:val="21"/>
        </w:rPr>
        <w:t>Zj</w:t>
      </w:r>
      <w:proofErr w:type="spellEnd"/>
      <w:r w:rsidRPr="00F43787">
        <w:rPr>
          <w:i/>
          <w:iCs/>
          <w:szCs w:val="21"/>
        </w:rPr>
        <w:t>）</w:t>
      </w:r>
      <w:r w:rsidRPr="004A70C9">
        <w:rPr>
          <w:szCs w:val="21"/>
        </w:rPr>
        <w:t>表示将</w:t>
      </w:r>
      <w:proofErr w:type="spellStart"/>
      <w:r w:rsidRPr="004A70C9">
        <w:rPr>
          <w:szCs w:val="21"/>
        </w:rPr>
        <w:t>S</w:t>
      </w:r>
      <w:r>
        <w:rPr>
          <w:rFonts w:hint="eastAsia"/>
          <w:szCs w:val="21"/>
        </w:rPr>
        <w:t>oftmax</w:t>
      </w:r>
      <w:proofErr w:type="spellEnd"/>
      <w:r w:rsidRPr="004A70C9">
        <w:rPr>
          <w:szCs w:val="21"/>
        </w:rPr>
        <w:t>函数应用于数字</w:t>
      </w:r>
      <w:proofErr w:type="spellStart"/>
      <w:r w:rsidRPr="00F43787">
        <w:rPr>
          <w:i/>
          <w:iCs/>
          <w:szCs w:val="21"/>
        </w:rPr>
        <w:t>Zj</w:t>
      </w:r>
      <w:proofErr w:type="spellEnd"/>
      <w:r w:rsidRPr="004A70C9">
        <w:rPr>
          <w:szCs w:val="21"/>
        </w:rPr>
        <w:t>。</w:t>
      </w:r>
      <w:proofErr w:type="spellStart"/>
      <w:r w:rsidRPr="00F43787">
        <w:rPr>
          <w:i/>
          <w:iCs/>
          <w:szCs w:val="21"/>
        </w:rPr>
        <w:t>Zj</w:t>
      </w:r>
      <w:proofErr w:type="spellEnd"/>
      <w:r w:rsidRPr="004A70C9">
        <w:rPr>
          <w:szCs w:val="21"/>
        </w:rPr>
        <w:t>表示单个原始输出值，</w:t>
      </w:r>
      <w:r w:rsidRPr="00F43787">
        <w:rPr>
          <w:i/>
          <w:iCs/>
          <w:szCs w:val="21"/>
        </w:rPr>
        <w:t>j</w:t>
      </w:r>
      <w:r w:rsidRPr="004A70C9">
        <w:rPr>
          <w:szCs w:val="21"/>
        </w:rPr>
        <w:t>表示当前运算的输出值。</w:t>
      </w:r>
    </w:p>
    <w:p w14:paraId="09E91A1A" w14:textId="21414239" w:rsidR="00DF45C8" w:rsidRPr="004A70C9" w:rsidRDefault="00DF45C8" w:rsidP="00DF45C8">
      <w:pPr>
        <w:pStyle w:val="2"/>
        <w:snapToGrid w:val="0"/>
        <w:spacing w:after="0" w:line="300" w:lineRule="exact"/>
        <w:ind w:leftChars="0" w:left="0" w:firstLine="420"/>
        <w:rPr>
          <w:szCs w:val="21"/>
        </w:rPr>
      </w:pPr>
      <w:r w:rsidRPr="004A70C9">
        <w:rPr>
          <w:szCs w:val="21"/>
        </w:rPr>
        <w:t>优化器使用</w:t>
      </w:r>
      <w:r w:rsidRPr="004A70C9">
        <w:rPr>
          <w:szCs w:val="21"/>
        </w:rPr>
        <w:t>SWA</w:t>
      </w:r>
      <w:r w:rsidRPr="004A70C9">
        <w:rPr>
          <w:szCs w:val="21"/>
        </w:rPr>
        <w:t>（</w:t>
      </w:r>
      <w:r w:rsidR="00597CF9">
        <w:rPr>
          <w:rFonts w:hint="eastAsia"/>
          <w:szCs w:val="21"/>
        </w:rPr>
        <w:t>随机</w:t>
      </w:r>
      <w:r w:rsidRPr="004A70C9">
        <w:rPr>
          <w:szCs w:val="21"/>
        </w:rPr>
        <w:t>权重平均）方案优化的</w:t>
      </w:r>
      <w:r w:rsidRPr="004A70C9">
        <w:rPr>
          <w:szCs w:val="21"/>
        </w:rPr>
        <w:t>Adam</w:t>
      </w:r>
      <w:r w:rsidRPr="004A70C9">
        <w:rPr>
          <w:szCs w:val="21"/>
        </w:rPr>
        <w:t>优化器，学习</w:t>
      </w:r>
      <w:proofErr w:type="gramStart"/>
      <w:r w:rsidRPr="004A70C9">
        <w:rPr>
          <w:szCs w:val="21"/>
        </w:rPr>
        <w:t>率采用</w:t>
      </w:r>
      <w:proofErr w:type="gramEnd"/>
      <w:r w:rsidRPr="004A70C9">
        <w:rPr>
          <w:szCs w:val="21"/>
        </w:rPr>
        <w:t>动态学习率，在</w:t>
      </w:r>
      <w:r w:rsidRPr="004A70C9">
        <w:rPr>
          <w:szCs w:val="21"/>
        </w:rPr>
        <w:t>0.001</w:t>
      </w:r>
      <w:r w:rsidRPr="004A70C9">
        <w:rPr>
          <w:szCs w:val="21"/>
        </w:rPr>
        <w:t>至</w:t>
      </w:r>
      <w:r w:rsidRPr="004A70C9">
        <w:rPr>
          <w:szCs w:val="21"/>
        </w:rPr>
        <w:t>0.0005</w:t>
      </w:r>
      <w:r w:rsidRPr="004A70C9">
        <w:rPr>
          <w:szCs w:val="21"/>
        </w:rPr>
        <w:t>之间浮动。</w:t>
      </w:r>
    </w:p>
    <w:p w14:paraId="4E9B029A" w14:textId="77777777" w:rsidR="00DF45C8" w:rsidRPr="005417DF" w:rsidRDefault="00DF45C8" w:rsidP="00DF45C8">
      <w:pPr>
        <w:pStyle w:val="2"/>
        <w:snapToGrid w:val="0"/>
        <w:spacing w:after="0" w:line="300" w:lineRule="exact"/>
        <w:ind w:leftChars="0" w:left="0" w:firstLine="420"/>
        <w:rPr>
          <w:szCs w:val="21"/>
        </w:rPr>
      </w:pPr>
      <w:r w:rsidRPr="005417DF">
        <w:rPr>
          <w:szCs w:val="21"/>
        </w:rPr>
        <w:t>分批方面</w:t>
      </w:r>
      <w:r w:rsidRPr="005417DF">
        <w:rPr>
          <w:szCs w:val="21"/>
        </w:rPr>
        <w:t>Batch size</w:t>
      </w:r>
      <w:r w:rsidRPr="005417DF">
        <w:rPr>
          <w:szCs w:val="21"/>
        </w:rPr>
        <w:t>为</w:t>
      </w:r>
      <w:r w:rsidRPr="005417DF">
        <w:rPr>
          <w:szCs w:val="21"/>
        </w:rPr>
        <w:t>8</w:t>
      </w:r>
      <w:r w:rsidRPr="005417DF">
        <w:rPr>
          <w:szCs w:val="21"/>
        </w:rPr>
        <w:t>，防止过拟合而设置的</w:t>
      </w:r>
      <w:r w:rsidRPr="005417DF">
        <w:rPr>
          <w:szCs w:val="21"/>
        </w:rPr>
        <w:t>Dropout</w:t>
      </w:r>
      <w:r w:rsidRPr="005417DF">
        <w:rPr>
          <w:szCs w:val="21"/>
        </w:rPr>
        <w:t>层位于上采样的</w:t>
      </w:r>
      <w:r w:rsidRPr="005417DF">
        <w:rPr>
          <w:szCs w:val="21"/>
        </w:rPr>
        <w:t>conv4</w:t>
      </w:r>
      <w:r w:rsidRPr="005417DF">
        <w:rPr>
          <w:szCs w:val="21"/>
        </w:rPr>
        <w:t>与</w:t>
      </w:r>
      <w:r w:rsidRPr="005417DF">
        <w:rPr>
          <w:szCs w:val="21"/>
        </w:rPr>
        <w:t>conv5</w:t>
      </w:r>
      <w:r w:rsidRPr="005417DF">
        <w:rPr>
          <w:szCs w:val="21"/>
        </w:rPr>
        <w:t>之间，系数为</w:t>
      </w:r>
      <w:r w:rsidRPr="005417DF">
        <w:rPr>
          <w:szCs w:val="21"/>
        </w:rPr>
        <w:t>0.2</w:t>
      </w:r>
      <w:r w:rsidRPr="005417DF">
        <w:rPr>
          <w:szCs w:val="21"/>
        </w:rPr>
        <w:t>。初始化方案采用</w:t>
      </w:r>
      <w:proofErr w:type="spellStart"/>
      <w:r w:rsidRPr="005417DF">
        <w:rPr>
          <w:szCs w:val="21"/>
        </w:rPr>
        <w:t>He_normal</w:t>
      </w:r>
      <w:proofErr w:type="spellEnd"/>
      <w:r w:rsidRPr="005417DF">
        <w:rPr>
          <w:szCs w:val="21"/>
        </w:rPr>
        <w:t>初始器，其为从均值为</w:t>
      </w:r>
      <w:r w:rsidRPr="005417DF">
        <w:rPr>
          <w:szCs w:val="21"/>
        </w:rPr>
        <w:t>0</w:t>
      </w:r>
      <w:r w:rsidRPr="005417DF">
        <w:rPr>
          <w:szCs w:val="21"/>
        </w:rPr>
        <w:t>，标准差公式为：</w:t>
      </w:r>
    </w:p>
    <w:p w14:paraId="2BBFBFC3" w14:textId="77777777" w:rsidR="00DF45C8" w:rsidRPr="0039411F" w:rsidRDefault="00DF45C8" w:rsidP="000542A6">
      <w:pPr>
        <w:snapToGrid w:val="0"/>
        <w:spacing w:beforeLines="50" w:before="156" w:afterLines="50" w:after="156"/>
        <w:jc w:val="center"/>
        <w:rPr>
          <w:rFonts w:ascii="Times New Roman" w:hAnsi="Times New Roman" w:cs="Times New Roman"/>
        </w:rPr>
      </w:pPr>
      <w:r w:rsidRPr="00225F69">
        <w:rPr>
          <w:rFonts w:ascii="Times New Roman" w:eastAsia="宋体" w:hAnsi="Times New Roman" w:cs="Times New Roman"/>
          <w:noProof/>
          <w:sz w:val="24"/>
          <w:szCs w:val="24"/>
        </w:rPr>
        <mc:AlternateContent>
          <mc:Choice Requires="wps">
            <w:drawing>
              <wp:anchor distT="45720" distB="45720" distL="114300" distR="114300" simplePos="0" relativeHeight="251656704" behindDoc="1" locked="0" layoutInCell="1" allowOverlap="1" wp14:anchorId="16E20A0D" wp14:editId="18CB26F7">
                <wp:simplePos x="0" y="0"/>
                <wp:positionH relativeFrom="column">
                  <wp:posOffset>2418443</wp:posOffset>
                </wp:positionH>
                <wp:positionV relativeFrom="paragraph">
                  <wp:posOffset>114935</wp:posOffset>
                </wp:positionV>
                <wp:extent cx="488950" cy="298450"/>
                <wp:effectExtent l="0" t="0" r="6350" b="635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98450"/>
                        </a:xfrm>
                        <a:prstGeom prst="rect">
                          <a:avLst/>
                        </a:prstGeom>
                        <a:solidFill>
                          <a:srgbClr val="FFFFFF"/>
                        </a:solidFill>
                        <a:ln w="9525">
                          <a:noFill/>
                          <a:miter lim="800000"/>
                          <a:headEnd/>
                          <a:tailEnd/>
                        </a:ln>
                      </wps:spPr>
                      <wps:txbx>
                        <w:txbxContent>
                          <w:p w14:paraId="45D29F7B" w14:textId="1E4346F6" w:rsidR="005833D8" w:rsidRPr="006161BE" w:rsidRDefault="005833D8" w:rsidP="00DF45C8">
                            <w:pPr>
                              <w:rPr>
                                <w:rFonts w:ascii="宋体" w:eastAsia="宋体" w:hAnsi="宋体"/>
                              </w:rPr>
                            </w:pPr>
                            <w:r w:rsidRPr="006161BE">
                              <w:rPr>
                                <w:rFonts w:ascii="宋体" w:eastAsia="宋体" w:hAnsi="宋体" w:hint="eastAsia"/>
                              </w:rPr>
                              <w:t>（</w:t>
                            </w:r>
                            <w:r>
                              <w:rPr>
                                <w:rFonts w:ascii="宋体" w:eastAsia="宋体" w:hAnsi="宋体"/>
                              </w:rPr>
                              <w:t>3</w:t>
                            </w:r>
                            <w:r w:rsidRPr="006161BE">
                              <w:rPr>
                                <w:rFonts w:ascii="宋体" w:eastAsia="宋体" w:hAnsi="宋体"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E20A0D" id="_x0000_s1028" type="#_x0000_t202" style="position:absolute;left:0;text-align:left;margin-left:190.45pt;margin-top:9.05pt;width:38.5pt;height:23.5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" stroked="f">
                <v:textbox style="mso-fit-shape-to-text:t">
                  <w:txbxContent>
                    <w:p w14:paraId="45D29F7B" w14:textId="1E4346F6" w:rsidR="005833D8" w:rsidRPr="006161BE" w:rsidRDefault="005833D8" w:rsidP="00DF45C8">
                      <w:pPr>
                        <w:rPr>
                          <w:rFonts w:ascii="宋体" w:eastAsia="宋体" w:hAnsi="宋体"/>
                        </w:rPr>
                      </w:pPr>
                      <w:r w:rsidRPr="006161BE">
                        <w:rPr>
                          <w:rFonts w:ascii="宋体" w:eastAsia="宋体" w:hAnsi="宋体" w:hint="eastAsia"/>
                        </w:rPr>
                        <w:t>（</w:t>
                      </w:r>
                      <w:r>
                        <w:rPr>
                          <w:rFonts w:ascii="宋体" w:eastAsia="宋体" w:hAnsi="宋体"/>
                        </w:rPr>
                        <w:t>3</w:t>
                      </w:r>
                      <w:r w:rsidRPr="006161BE">
                        <w:rPr>
                          <w:rFonts w:ascii="宋体" w:eastAsia="宋体" w:hAnsi="宋体" w:hint="eastAsia"/>
                        </w:rPr>
                        <w:t>）</w:t>
                      </w:r>
                    </w:p>
                  </w:txbxContent>
                </v:textbox>
              </v:shape>
            </w:pict>
          </mc:Fallback>
        </mc:AlternateContent>
      </w:r>
      <w:r w:rsidRPr="0039411F">
        <w:rPr>
          <w:rFonts w:ascii="Times New Roman" w:hAnsi="Times New Roman" w:cs="Times New Roman"/>
          <w:noProof/>
        </w:rPr>
        <w:drawing>
          <wp:inline distT="0" distB="0" distL="0" distR="0" wp14:anchorId="6EE5F028" wp14:editId="44A288BA">
            <wp:extent cx="1273636" cy="392723"/>
            <wp:effectExtent l="0" t="0" r="317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7480" cy="440160"/>
                    </a:xfrm>
                    <a:prstGeom prst="rect">
                      <a:avLst/>
                    </a:prstGeom>
                    <a:noFill/>
                    <a:ln>
                      <a:noFill/>
                    </a:ln>
                  </pic:spPr>
                </pic:pic>
              </a:graphicData>
            </a:graphic>
          </wp:inline>
        </w:drawing>
      </w:r>
    </w:p>
    <w:p w14:paraId="762C724E" w14:textId="23741554" w:rsidR="00DF45C8" w:rsidRDefault="00DF45C8" w:rsidP="00F96D33">
      <w:pPr>
        <w:pStyle w:val="2"/>
        <w:snapToGrid w:val="0"/>
        <w:spacing w:after="0" w:line="300" w:lineRule="exact"/>
        <w:ind w:leftChars="0" w:left="0" w:firstLineChars="200" w:firstLine="420"/>
        <w:rPr>
          <w:szCs w:val="21"/>
        </w:rPr>
      </w:pPr>
      <w:r w:rsidRPr="005417DF">
        <w:rPr>
          <w:szCs w:val="21"/>
        </w:rPr>
        <w:t>其中</w:t>
      </w:r>
      <w:r w:rsidRPr="00FD6239">
        <w:rPr>
          <w:rFonts w:hint="eastAsia"/>
          <w:i/>
          <w:iCs/>
          <w:szCs w:val="21"/>
        </w:rPr>
        <w:t>a</w:t>
      </w:r>
      <w:r w:rsidRPr="005417DF">
        <w:rPr>
          <w:szCs w:val="21"/>
        </w:rPr>
        <w:t>表示后一层的激活函数中负斜率（默认为</w:t>
      </w:r>
      <w:proofErr w:type="spellStart"/>
      <w:r w:rsidR="00E623E8">
        <w:rPr>
          <w:rFonts w:hint="eastAsia"/>
          <w:szCs w:val="21"/>
        </w:rPr>
        <w:t>Re</w:t>
      </w:r>
      <w:r w:rsidR="00E623E8">
        <w:rPr>
          <w:szCs w:val="21"/>
        </w:rPr>
        <w:t>L</w:t>
      </w:r>
      <w:r w:rsidR="008A7FB3">
        <w:rPr>
          <w:szCs w:val="21"/>
        </w:rPr>
        <w:t>U</w:t>
      </w:r>
      <w:proofErr w:type="spellEnd"/>
      <w:r w:rsidRPr="005417DF">
        <w:rPr>
          <w:szCs w:val="21"/>
        </w:rPr>
        <w:t>激活，即</w:t>
      </w:r>
      <w:r w:rsidRPr="00FD6239">
        <w:rPr>
          <w:i/>
          <w:iCs/>
          <w:szCs w:val="21"/>
        </w:rPr>
        <w:t>a</w:t>
      </w:r>
      <w:r w:rsidRPr="005417DF">
        <w:rPr>
          <w:szCs w:val="21"/>
        </w:rPr>
        <w:t>=0</w:t>
      </w:r>
      <w:r w:rsidRPr="005417DF">
        <w:rPr>
          <w:szCs w:val="21"/>
        </w:rPr>
        <w:t>），</w:t>
      </w:r>
      <m:oMath>
        <m:r>
          <w:rPr>
            <w:rFonts w:ascii="Cambria Math" w:hAnsi="Cambria Math"/>
            <w:szCs w:val="21"/>
          </w:rPr>
          <m:t>fan</m:t>
        </m:r>
        <m:r>
          <m:rPr>
            <m:sty m:val="p"/>
          </m:rPr>
          <w:rPr>
            <w:rFonts w:ascii="Cambria Math" w:hAnsi="Cambria Math"/>
            <w:szCs w:val="21"/>
          </w:rPr>
          <m:t>_</m:t>
        </m:r>
        <m:r>
          <w:rPr>
            <w:rFonts w:ascii="Cambria Math" w:hAnsi="Cambria Math"/>
            <w:szCs w:val="21"/>
          </w:rPr>
          <m:t>in</m:t>
        </m:r>
      </m:oMath>
      <w:r w:rsidRPr="005417DF">
        <w:rPr>
          <w:szCs w:val="21"/>
        </w:rPr>
        <w:t>为权值张量中的输入单位的数量。</w:t>
      </w:r>
    </w:p>
    <w:p w14:paraId="7E21C00F" w14:textId="01268688" w:rsidR="006D34D4" w:rsidRPr="00EE534C" w:rsidRDefault="000401C0" w:rsidP="00D86BAC">
      <w:pPr>
        <w:spacing w:beforeLines="50" w:before="156" w:afterLines="50" w:after="156"/>
        <w:rPr>
          <w:rFonts w:ascii="宋体" w:eastAsia="宋体" w:hAnsi="宋体" w:cs="Times New Roman"/>
          <w:b/>
          <w:bCs/>
          <w:sz w:val="28"/>
          <w:szCs w:val="28"/>
        </w:rPr>
      </w:pPr>
      <w:r>
        <w:rPr>
          <w:rFonts w:ascii="宋体" w:eastAsia="宋体" w:hAnsi="宋体" w:cs="Times New Roman" w:hint="eastAsia"/>
          <w:b/>
          <w:bCs/>
          <w:sz w:val="28"/>
          <w:szCs w:val="28"/>
        </w:rPr>
        <w:t>2</w:t>
      </w:r>
      <w:r w:rsidR="006D34D4" w:rsidRPr="00EE534C">
        <w:rPr>
          <w:rFonts w:ascii="宋体" w:eastAsia="宋体" w:hAnsi="宋体" w:cs="Times New Roman"/>
          <w:b/>
          <w:bCs/>
          <w:sz w:val="28"/>
          <w:szCs w:val="28"/>
        </w:rPr>
        <w:t>、</w:t>
      </w:r>
      <w:r w:rsidR="00A4329E" w:rsidRPr="00EE534C">
        <w:rPr>
          <w:rFonts w:ascii="宋体" w:eastAsia="宋体" w:hAnsi="宋体" w:cs="Times New Roman"/>
          <w:b/>
          <w:bCs/>
          <w:sz w:val="28"/>
          <w:szCs w:val="28"/>
        </w:rPr>
        <w:t>损失函数</w:t>
      </w:r>
      <w:r w:rsidR="006D34D4" w:rsidRPr="00EE534C">
        <w:rPr>
          <w:rFonts w:ascii="宋体" w:eastAsia="宋体" w:hAnsi="宋体" w:cs="Times New Roman"/>
          <w:b/>
          <w:bCs/>
          <w:sz w:val="28"/>
          <w:szCs w:val="28"/>
        </w:rPr>
        <w:t>算法</w:t>
      </w:r>
    </w:p>
    <w:p w14:paraId="7568594B" w14:textId="0812445A" w:rsidR="00921B9C" w:rsidRPr="0091789F" w:rsidRDefault="000401C0" w:rsidP="00D86BAC">
      <w:pPr>
        <w:spacing w:beforeLines="50" w:before="156" w:afterLines="50" w:after="156"/>
        <w:rPr>
          <w:rFonts w:ascii="Times New Roman" w:eastAsia="宋体" w:hAnsi="Times New Roman" w:cs="Times New Roman"/>
          <w:b/>
          <w:bCs/>
          <w:szCs w:val="21"/>
        </w:rPr>
      </w:pPr>
      <w:r w:rsidRPr="0091789F">
        <w:rPr>
          <w:rFonts w:ascii="Times New Roman" w:eastAsia="宋体" w:hAnsi="Times New Roman" w:cs="Times New Roman"/>
          <w:b/>
          <w:bCs/>
          <w:szCs w:val="21"/>
        </w:rPr>
        <w:t>2</w:t>
      </w:r>
      <w:r w:rsidR="00531F56" w:rsidRPr="0091789F">
        <w:rPr>
          <w:rFonts w:ascii="Times New Roman" w:eastAsia="宋体" w:hAnsi="Times New Roman" w:cs="Times New Roman"/>
          <w:b/>
          <w:bCs/>
          <w:szCs w:val="21"/>
        </w:rPr>
        <w:t>.1</w:t>
      </w:r>
      <w:r w:rsidR="00531F56" w:rsidRPr="0091789F">
        <w:rPr>
          <w:rFonts w:ascii="Times New Roman" w:eastAsia="宋体" w:hAnsi="Times New Roman" w:cs="Times New Roman"/>
          <w:b/>
          <w:bCs/>
          <w:szCs w:val="21"/>
        </w:rPr>
        <w:t>交叉</w:t>
      </w:r>
      <w:proofErr w:type="gramStart"/>
      <w:r w:rsidR="00531F56" w:rsidRPr="0091789F">
        <w:rPr>
          <w:rFonts w:ascii="Times New Roman" w:eastAsia="宋体" w:hAnsi="Times New Roman" w:cs="Times New Roman"/>
          <w:b/>
          <w:bCs/>
          <w:szCs w:val="21"/>
        </w:rPr>
        <w:t>熵</w:t>
      </w:r>
      <w:proofErr w:type="gramEnd"/>
      <w:r w:rsidR="00D33F2E" w:rsidRPr="0091789F">
        <w:rPr>
          <w:rFonts w:ascii="Times New Roman" w:eastAsia="宋体" w:hAnsi="Times New Roman" w:cs="Times New Roman"/>
          <w:b/>
          <w:bCs/>
          <w:szCs w:val="21"/>
        </w:rPr>
        <w:t>损失</w:t>
      </w:r>
    </w:p>
    <w:p w14:paraId="4FD6836E" w14:textId="35A0720D" w:rsidR="004D7BAC" w:rsidRPr="00C640F8" w:rsidRDefault="004D7BAC" w:rsidP="00F96D33">
      <w:pPr>
        <w:pStyle w:val="2"/>
        <w:snapToGrid w:val="0"/>
        <w:spacing w:after="0" w:line="300" w:lineRule="exact"/>
        <w:ind w:leftChars="0" w:left="0" w:firstLineChars="200" w:firstLine="420"/>
        <w:rPr>
          <w:szCs w:val="21"/>
        </w:rPr>
      </w:pPr>
      <w:r w:rsidRPr="00C640F8">
        <w:rPr>
          <w:szCs w:val="21"/>
        </w:rPr>
        <w:t>交叉熵（</w:t>
      </w:r>
      <w:r w:rsidRPr="00C640F8">
        <w:rPr>
          <w:szCs w:val="21"/>
        </w:rPr>
        <w:t>Cross Entropy</w:t>
      </w:r>
      <w:r w:rsidRPr="00C640F8">
        <w:rPr>
          <w:szCs w:val="21"/>
        </w:rPr>
        <w:t>）</w:t>
      </w:r>
      <w:r w:rsidR="00D33F2E" w:rsidRPr="00C640F8">
        <w:rPr>
          <w:szCs w:val="21"/>
        </w:rPr>
        <w:t>损失</w:t>
      </w:r>
      <w:r w:rsidRPr="00C640F8">
        <w:rPr>
          <w:szCs w:val="21"/>
        </w:rPr>
        <w:t>是多分类网络中最常用也是最稳定的损失函数之一。其着重刻画了两个概率分布之间的距离关系，</w:t>
      </w:r>
      <w:proofErr w:type="gramStart"/>
      <w:r w:rsidRPr="00C640F8">
        <w:rPr>
          <w:szCs w:val="21"/>
        </w:rPr>
        <w:t>交叉熵越小</w:t>
      </w:r>
      <w:proofErr w:type="gramEnd"/>
      <w:r w:rsidRPr="00C640F8">
        <w:rPr>
          <w:szCs w:val="21"/>
        </w:rPr>
        <w:t>也就说明两者越接近。因为交叉</w:t>
      </w:r>
      <w:proofErr w:type="gramStart"/>
      <w:r w:rsidRPr="00C640F8">
        <w:rPr>
          <w:szCs w:val="21"/>
        </w:rPr>
        <w:t>熵</w:t>
      </w:r>
      <w:proofErr w:type="gramEnd"/>
      <w:r w:rsidRPr="00C640F8">
        <w:rPr>
          <w:szCs w:val="21"/>
        </w:rPr>
        <w:t>更多地表达了预测输入样本属于判断类别中的某一类的概率，所以在分类网络中表现突出。交叉熵的公式如下：</w:t>
      </w:r>
    </w:p>
    <w:p w14:paraId="2D17CB2D" w14:textId="170E98A2" w:rsidR="00531F56" w:rsidRPr="00C640F8" w:rsidRDefault="00225F69" w:rsidP="00284497">
      <w:pPr>
        <w:snapToGrid w:val="0"/>
        <w:spacing w:beforeLines="50" w:before="156" w:afterLines="50" w:after="156"/>
        <w:jc w:val="center"/>
        <w:rPr>
          <w:rFonts w:ascii="Times New Roman" w:eastAsia="宋体" w:hAnsi="Times New Roman" w:cs="Times New Roman"/>
          <w:sz w:val="24"/>
          <w:szCs w:val="24"/>
        </w:rPr>
      </w:pPr>
      <w:r w:rsidRPr="00C640F8">
        <w:rPr>
          <w:rFonts w:ascii="Times New Roman" w:eastAsia="宋体" w:hAnsi="Times New Roman" w:cs="Times New Roman"/>
          <w:noProof/>
          <w:sz w:val="24"/>
          <w:szCs w:val="24"/>
        </w:rPr>
        <mc:AlternateContent>
          <mc:Choice Requires="wps">
            <w:drawing>
              <wp:anchor distT="45720" distB="45720" distL="114300" distR="114300" simplePos="0" relativeHeight="251653632" behindDoc="1" locked="0" layoutInCell="1" allowOverlap="1" wp14:anchorId="41B487E8" wp14:editId="2A642DD9">
                <wp:simplePos x="0" y="0"/>
                <wp:positionH relativeFrom="column">
                  <wp:posOffset>2444115</wp:posOffset>
                </wp:positionH>
                <wp:positionV relativeFrom="paragraph">
                  <wp:posOffset>99876</wp:posOffset>
                </wp:positionV>
                <wp:extent cx="488950" cy="298450"/>
                <wp:effectExtent l="0" t="0" r="635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98450"/>
                        </a:xfrm>
                        <a:prstGeom prst="rect">
                          <a:avLst/>
                        </a:prstGeom>
                        <a:solidFill>
                          <a:srgbClr val="FFFFFF"/>
                        </a:solidFill>
                        <a:ln w="9525">
                          <a:noFill/>
                          <a:miter lim="800000"/>
                          <a:headEnd/>
                          <a:tailEnd/>
                        </a:ln>
                      </wps:spPr>
                      <wps:txbx>
                        <w:txbxContent>
                          <w:p w14:paraId="04358DDA" w14:textId="00DD4153" w:rsidR="005833D8" w:rsidRPr="006161BE" w:rsidRDefault="005833D8">
                            <w:pPr>
                              <w:rPr>
                                <w:rFonts w:ascii="宋体" w:eastAsia="宋体" w:hAnsi="宋体"/>
                              </w:rPr>
                            </w:pPr>
                            <w:r w:rsidRPr="006161BE">
                              <w:rPr>
                                <w:rFonts w:ascii="宋体" w:eastAsia="宋体" w:hAnsi="宋体" w:hint="eastAsia"/>
                              </w:rPr>
                              <w:t>（</w:t>
                            </w:r>
                            <w:r>
                              <w:rPr>
                                <w:rFonts w:ascii="宋体" w:eastAsia="宋体" w:hAnsi="宋体"/>
                              </w:rPr>
                              <w:t>4</w:t>
                            </w:r>
                            <w:r w:rsidRPr="006161BE">
                              <w:rPr>
                                <w:rFonts w:ascii="宋体" w:eastAsia="宋体" w:hAnsi="宋体"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87E8" id="_x0000_s1029" type="#_x0000_t202" style="position:absolute;left:0;text-align:left;margin-left:192.45pt;margin-top:7.85pt;width:38.5pt;height:23.5pt;z-index:-251662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" stroked="f">
                <v:textbox style="mso-fit-shape-to-text:t">
                  <w:txbxContent>
                    <w:p w14:paraId="04358DDA" w14:textId="00DD4153" w:rsidR="005833D8" w:rsidRPr="006161BE" w:rsidRDefault="005833D8">
                      <w:pPr>
                        <w:rPr>
                          <w:rFonts w:ascii="宋体" w:eastAsia="宋体" w:hAnsi="宋体"/>
                        </w:rPr>
                      </w:pPr>
                      <w:r w:rsidRPr="006161BE">
                        <w:rPr>
                          <w:rFonts w:ascii="宋体" w:eastAsia="宋体" w:hAnsi="宋体" w:hint="eastAsia"/>
                        </w:rPr>
                        <w:t>（</w:t>
                      </w:r>
                      <w:r>
                        <w:rPr>
                          <w:rFonts w:ascii="宋体" w:eastAsia="宋体" w:hAnsi="宋体"/>
                        </w:rPr>
                        <w:t>4</w:t>
                      </w:r>
                      <w:r w:rsidRPr="006161BE">
                        <w:rPr>
                          <w:rFonts w:ascii="宋体" w:eastAsia="宋体" w:hAnsi="宋体" w:hint="eastAsia"/>
                        </w:rPr>
                        <w:t>）</w:t>
                      </w:r>
                    </w:p>
                  </w:txbxContent>
                </v:textbox>
              </v:shape>
            </w:pict>
          </mc:Fallback>
        </mc:AlternateContent>
      </w:r>
      <w:r w:rsidR="004D7BAC" w:rsidRPr="00C640F8">
        <w:rPr>
          <w:rFonts w:ascii="Times New Roman" w:hAnsi="Times New Roman" w:cs="Times New Roman"/>
          <w:noProof/>
        </w:rPr>
        <w:drawing>
          <wp:inline distT="0" distB="0" distL="0" distR="0" wp14:anchorId="6582D76F" wp14:editId="603FB559">
            <wp:extent cx="2397369" cy="339491"/>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6284"/>
                    <a:stretch/>
                  </pic:blipFill>
                  <pic:spPr bwMode="auto">
                    <a:xfrm>
                      <a:off x="0" y="0"/>
                      <a:ext cx="2397369" cy="33949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132CFE7" w14:textId="1AD0AA2D" w:rsidR="00F80F90" w:rsidRPr="00C640F8" w:rsidRDefault="00225F69" w:rsidP="00F96D33">
      <w:pPr>
        <w:pStyle w:val="2"/>
        <w:snapToGrid w:val="0"/>
        <w:spacing w:after="0" w:line="300" w:lineRule="exact"/>
        <w:ind w:leftChars="0" w:left="0" w:firstLineChars="200" w:firstLine="420"/>
        <w:rPr>
          <w:szCs w:val="21"/>
        </w:rPr>
      </w:pPr>
      <w:r w:rsidRPr="00C640F8">
        <w:rPr>
          <w:szCs w:val="21"/>
        </w:rPr>
        <w:t>式中</w:t>
      </w:r>
      <w:r w:rsidRPr="00C640F8">
        <w:rPr>
          <w:i/>
          <w:iCs/>
          <w:szCs w:val="21"/>
        </w:rPr>
        <w:t>n</w:t>
      </w:r>
      <w:r w:rsidRPr="00C640F8">
        <w:rPr>
          <w:szCs w:val="21"/>
        </w:rPr>
        <w:t>表示类别的数量，</w:t>
      </w:r>
      <w:r w:rsidR="00F80F90" w:rsidRPr="00C640F8">
        <w:rPr>
          <w:i/>
          <w:iCs/>
          <w:szCs w:val="21"/>
        </w:rPr>
        <w:t>Y</w:t>
      </w:r>
      <w:r w:rsidR="00F80F90" w:rsidRPr="00C640F8">
        <w:rPr>
          <w:szCs w:val="21"/>
        </w:rPr>
        <w:t>表示</w:t>
      </w:r>
      <w:r w:rsidR="00694D8B">
        <w:rPr>
          <w:rFonts w:hint="eastAsia"/>
          <w:szCs w:val="21"/>
        </w:rPr>
        <w:t>样本的</w:t>
      </w:r>
      <w:r w:rsidR="00694D8B">
        <w:rPr>
          <w:rFonts w:hint="eastAsia"/>
          <w:szCs w:val="21"/>
        </w:rPr>
        <w:t>label</w:t>
      </w:r>
      <w:r w:rsidR="00694D8B">
        <w:rPr>
          <w:rFonts w:hint="eastAsia"/>
          <w:szCs w:val="21"/>
        </w:rPr>
        <w:t>即真实值</w:t>
      </w:r>
      <w:r w:rsidR="00F80F90" w:rsidRPr="00C640F8">
        <w:rPr>
          <w:szCs w:val="21"/>
        </w:rPr>
        <w:t>，</w:t>
      </w:r>
      <w:proofErr w:type="spellStart"/>
      <w:r w:rsidR="00F80F90" w:rsidRPr="00C640F8">
        <w:rPr>
          <w:i/>
          <w:iCs/>
          <w:szCs w:val="21"/>
        </w:rPr>
        <w:t>Y</w:t>
      </w:r>
      <w:r w:rsidR="00F80F90" w:rsidRPr="00C640F8">
        <w:rPr>
          <w:i/>
          <w:iCs/>
          <w:szCs w:val="21"/>
          <w:vertAlign w:val="subscript"/>
        </w:rPr>
        <w:t>pred</w:t>
      </w:r>
      <w:proofErr w:type="spellEnd"/>
      <w:r w:rsidR="00F80F90" w:rsidRPr="00C640F8">
        <w:rPr>
          <w:szCs w:val="21"/>
        </w:rPr>
        <w:t>表示</w:t>
      </w:r>
      <w:r w:rsidR="006654BC">
        <w:rPr>
          <w:rFonts w:hint="eastAsia"/>
          <w:szCs w:val="21"/>
        </w:rPr>
        <w:t>样本</w:t>
      </w:r>
      <w:r w:rsidR="00F80F90" w:rsidRPr="00C640F8">
        <w:rPr>
          <w:szCs w:val="21"/>
        </w:rPr>
        <w:t>预测为真的概率</w:t>
      </w:r>
      <w:r w:rsidR="00567DAB">
        <w:rPr>
          <w:rFonts w:hint="eastAsia"/>
          <w:szCs w:val="21"/>
        </w:rPr>
        <w:t>，</w:t>
      </w:r>
      <w:r w:rsidR="00400FAC">
        <w:rPr>
          <w:rFonts w:hint="eastAsia"/>
          <w:szCs w:val="21"/>
        </w:rPr>
        <w:t>即预测值</w:t>
      </w:r>
      <w:r w:rsidR="00871373" w:rsidRPr="00C640F8">
        <w:rPr>
          <w:szCs w:val="21"/>
        </w:rPr>
        <w:t>。</w:t>
      </w:r>
    </w:p>
    <w:p w14:paraId="1E7538AC" w14:textId="798C8BEA" w:rsidR="004D7BAC" w:rsidRDefault="004D7BAC" w:rsidP="00F96D33">
      <w:pPr>
        <w:pStyle w:val="2"/>
        <w:snapToGrid w:val="0"/>
        <w:spacing w:after="0" w:line="300" w:lineRule="exact"/>
        <w:ind w:leftChars="0" w:left="0" w:firstLineChars="200" w:firstLine="420"/>
        <w:rPr>
          <w:szCs w:val="21"/>
        </w:rPr>
      </w:pPr>
      <w:r w:rsidRPr="00C640F8">
        <w:rPr>
          <w:szCs w:val="21"/>
        </w:rPr>
        <w:t>交叉</w:t>
      </w:r>
      <w:proofErr w:type="gramStart"/>
      <w:r w:rsidRPr="00C640F8">
        <w:rPr>
          <w:szCs w:val="21"/>
        </w:rPr>
        <w:t>熵</w:t>
      </w:r>
      <w:proofErr w:type="gramEnd"/>
      <w:r w:rsidRPr="00C640F8">
        <w:rPr>
          <w:szCs w:val="21"/>
        </w:rPr>
        <w:t>作为多分类下最常用的经典</w:t>
      </w:r>
      <w:r w:rsidR="00D33F2E" w:rsidRPr="00C640F8">
        <w:rPr>
          <w:szCs w:val="21"/>
        </w:rPr>
        <w:t>损失</w:t>
      </w:r>
      <w:r w:rsidRPr="00C640F8">
        <w:rPr>
          <w:szCs w:val="21"/>
        </w:rPr>
        <w:t>，其具有能够帮助网络稳定收敛及有效迭代提升准确率等特点，在任何分类任务中都能取得较稳定出色的效果。</w:t>
      </w:r>
      <w:r w:rsidR="007413C7" w:rsidRPr="00C640F8">
        <w:rPr>
          <w:szCs w:val="21"/>
        </w:rPr>
        <w:t>值得一提的是，交叉</w:t>
      </w:r>
      <w:proofErr w:type="gramStart"/>
      <w:r w:rsidR="007413C7" w:rsidRPr="00C640F8">
        <w:rPr>
          <w:szCs w:val="21"/>
        </w:rPr>
        <w:t>熵</w:t>
      </w:r>
      <w:proofErr w:type="gramEnd"/>
      <w:r w:rsidR="00D33F2E" w:rsidRPr="00C640F8">
        <w:rPr>
          <w:szCs w:val="21"/>
        </w:rPr>
        <w:t>损失</w:t>
      </w:r>
      <w:r w:rsidR="006B4CDF" w:rsidRPr="00C640F8">
        <w:rPr>
          <w:szCs w:val="21"/>
        </w:rPr>
        <w:t>与其他</w:t>
      </w:r>
      <w:proofErr w:type="gramStart"/>
      <w:r w:rsidR="006B4CDF" w:rsidRPr="00C640F8">
        <w:rPr>
          <w:szCs w:val="21"/>
        </w:rPr>
        <w:t>常用</w:t>
      </w:r>
      <w:r w:rsidR="00D33F2E" w:rsidRPr="00C640F8">
        <w:rPr>
          <w:szCs w:val="21"/>
        </w:rPr>
        <w:t>损失</w:t>
      </w:r>
      <w:proofErr w:type="gramEnd"/>
      <w:r w:rsidR="006B4CDF" w:rsidRPr="00C640F8">
        <w:rPr>
          <w:szCs w:val="21"/>
        </w:rPr>
        <w:t>类似，</w:t>
      </w:r>
      <w:r w:rsidR="00DB7AD8" w:rsidRPr="00C640F8">
        <w:rPr>
          <w:szCs w:val="21"/>
        </w:rPr>
        <w:t>均</w:t>
      </w:r>
      <w:r w:rsidR="007413C7" w:rsidRPr="00C640F8">
        <w:rPr>
          <w:szCs w:val="21"/>
        </w:rPr>
        <w:t>基于正确率（</w:t>
      </w:r>
      <w:r w:rsidR="007413C7" w:rsidRPr="00C640F8">
        <w:rPr>
          <w:szCs w:val="21"/>
        </w:rPr>
        <w:t>accuracy</w:t>
      </w:r>
      <w:r w:rsidR="007413C7" w:rsidRPr="00C640F8">
        <w:rPr>
          <w:szCs w:val="21"/>
        </w:rPr>
        <w:t>）设计。</w:t>
      </w:r>
    </w:p>
    <w:p w14:paraId="1FE09A07" w14:textId="77777777" w:rsidR="0091789F" w:rsidRPr="00C640F8" w:rsidRDefault="0091789F" w:rsidP="00F96D33">
      <w:pPr>
        <w:pStyle w:val="2"/>
        <w:snapToGrid w:val="0"/>
        <w:spacing w:after="0" w:line="300" w:lineRule="exact"/>
        <w:ind w:leftChars="0" w:left="0" w:firstLineChars="200" w:firstLine="420"/>
        <w:rPr>
          <w:szCs w:val="21"/>
        </w:rPr>
      </w:pPr>
    </w:p>
    <w:p w14:paraId="530795CA" w14:textId="63F1ECC9" w:rsidR="00152B6E" w:rsidRPr="00212C34" w:rsidRDefault="000401C0" w:rsidP="00D86BAC">
      <w:pPr>
        <w:spacing w:beforeLines="50" w:before="156" w:afterLines="50" w:after="156"/>
        <w:rPr>
          <w:rFonts w:ascii="Times New Roman" w:eastAsia="宋体" w:hAnsi="Times New Roman" w:cs="Times New Roman"/>
          <w:b/>
          <w:bCs/>
          <w:szCs w:val="21"/>
        </w:rPr>
      </w:pPr>
      <w:r>
        <w:rPr>
          <w:rFonts w:ascii="Times New Roman" w:eastAsia="宋体" w:hAnsi="Times New Roman" w:cs="Times New Roman" w:hint="eastAsia"/>
          <w:b/>
          <w:bCs/>
          <w:szCs w:val="21"/>
        </w:rPr>
        <w:t>2</w:t>
      </w:r>
      <w:r w:rsidR="00152B6E" w:rsidRPr="00212C34">
        <w:rPr>
          <w:rFonts w:ascii="Times New Roman" w:eastAsia="宋体" w:hAnsi="Times New Roman" w:cs="Times New Roman"/>
          <w:b/>
          <w:bCs/>
          <w:szCs w:val="21"/>
        </w:rPr>
        <w:t xml:space="preserve">.2 </w:t>
      </w:r>
      <w:proofErr w:type="spellStart"/>
      <w:r w:rsidR="00152B6E" w:rsidRPr="00212C34">
        <w:rPr>
          <w:rFonts w:ascii="Times New Roman" w:eastAsia="宋体" w:hAnsi="Times New Roman" w:cs="Times New Roman"/>
          <w:b/>
          <w:bCs/>
          <w:szCs w:val="21"/>
        </w:rPr>
        <w:t>Lovasz</w:t>
      </w:r>
      <w:proofErr w:type="spellEnd"/>
      <w:r w:rsidR="00152B6E" w:rsidRPr="00212C34">
        <w:rPr>
          <w:rFonts w:ascii="Times New Roman" w:eastAsia="宋体" w:hAnsi="Times New Roman" w:cs="Times New Roman"/>
          <w:b/>
          <w:bCs/>
          <w:szCs w:val="21"/>
        </w:rPr>
        <w:t xml:space="preserve"> </w:t>
      </w:r>
      <w:proofErr w:type="spellStart"/>
      <w:r w:rsidR="00683F86" w:rsidRPr="00212C34">
        <w:rPr>
          <w:rFonts w:ascii="Times New Roman" w:eastAsia="宋体" w:hAnsi="Times New Roman" w:cs="Times New Roman"/>
          <w:b/>
          <w:bCs/>
          <w:szCs w:val="21"/>
        </w:rPr>
        <w:t>Softmax</w:t>
      </w:r>
      <w:proofErr w:type="spellEnd"/>
      <w:r w:rsidR="00152B6E" w:rsidRPr="00212C34">
        <w:rPr>
          <w:rFonts w:ascii="Times New Roman" w:eastAsia="宋体" w:hAnsi="Times New Roman" w:cs="Times New Roman"/>
          <w:b/>
          <w:bCs/>
          <w:szCs w:val="21"/>
        </w:rPr>
        <w:t xml:space="preserve"> </w:t>
      </w:r>
      <w:r w:rsidR="00D33F2E" w:rsidRPr="00212C34">
        <w:rPr>
          <w:rFonts w:ascii="Times New Roman" w:eastAsia="宋体" w:hAnsi="Times New Roman" w:cs="Times New Roman"/>
          <w:b/>
          <w:bCs/>
          <w:szCs w:val="21"/>
        </w:rPr>
        <w:t>损失</w:t>
      </w:r>
    </w:p>
    <w:p w14:paraId="4C8D1713" w14:textId="5D6F91E2" w:rsidR="0007438A" w:rsidRPr="001E2031" w:rsidRDefault="00725610" w:rsidP="00F96D33">
      <w:pPr>
        <w:pStyle w:val="2"/>
        <w:snapToGrid w:val="0"/>
        <w:spacing w:after="0" w:line="300" w:lineRule="exact"/>
        <w:ind w:leftChars="0" w:left="0" w:firstLineChars="200" w:firstLine="420"/>
        <w:rPr>
          <w:szCs w:val="21"/>
        </w:rPr>
      </w:pPr>
      <w:r w:rsidRPr="001E2031">
        <w:rPr>
          <w:szCs w:val="21"/>
        </w:rPr>
        <w:t>2018</w:t>
      </w:r>
      <w:r w:rsidRPr="001E2031">
        <w:rPr>
          <w:szCs w:val="21"/>
        </w:rPr>
        <w:t>年</w:t>
      </w:r>
      <w:r w:rsidRPr="001E2031">
        <w:rPr>
          <w:szCs w:val="21"/>
        </w:rPr>
        <w:t>Berman</w:t>
      </w:r>
      <w:r w:rsidRPr="001E2031">
        <w:rPr>
          <w:szCs w:val="21"/>
        </w:rPr>
        <w:t>等人</w:t>
      </w:r>
      <w:r w:rsidR="00C61258" w:rsidRPr="001E2031">
        <w:rPr>
          <w:szCs w:val="21"/>
        </w:rPr>
        <w:t>（</w:t>
      </w:r>
      <w:r w:rsidR="00C61258" w:rsidRPr="001E2031">
        <w:rPr>
          <w:szCs w:val="21"/>
        </w:rPr>
        <w:t>2018</w:t>
      </w:r>
      <w:r w:rsidR="00C61258" w:rsidRPr="001E2031">
        <w:rPr>
          <w:szCs w:val="21"/>
        </w:rPr>
        <w:t>）</w:t>
      </w:r>
      <w:r w:rsidR="0007438A" w:rsidRPr="001E2031">
        <w:rPr>
          <w:szCs w:val="21"/>
        </w:rPr>
        <w:t>首次提出</w:t>
      </w:r>
      <w:proofErr w:type="spellStart"/>
      <w:r w:rsidR="0007438A" w:rsidRPr="001E2031">
        <w:rPr>
          <w:szCs w:val="21"/>
        </w:rPr>
        <w:t>Lovasz-</w:t>
      </w:r>
      <w:r w:rsidR="00683F86" w:rsidRPr="001E2031">
        <w:rPr>
          <w:szCs w:val="21"/>
        </w:rPr>
        <w:t>Softmax</w:t>
      </w:r>
      <w:proofErr w:type="spellEnd"/>
      <w:r w:rsidR="0007438A" w:rsidRPr="001E2031">
        <w:rPr>
          <w:szCs w:val="21"/>
        </w:rPr>
        <w:t xml:space="preserve"> </w:t>
      </w:r>
      <w:r w:rsidR="00D33F2E" w:rsidRPr="001E2031">
        <w:rPr>
          <w:szCs w:val="21"/>
        </w:rPr>
        <w:t>损失</w:t>
      </w:r>
      <w:r w:rsidR="0007438A" w:rsidRPr="001E2031">
        <w:rPr>
          <w:szCs w:val="21"/>
        </w:rPr>
        <w:t>。</w:t>
      </w:r>
      <w:r w:rsidR="00211CF8" w:rsidRPr="001E2031">
        <w:rPr>
          <w:szCs w:val="21"/>
        </w:rPr>
        <w:t>作为</w:t>
      </w:r>
      <w:r w:rsidR="0007438A" w:rsidRPr="001E2031">
        <w:rPr>
          <w:szCs w:val="21"/>
        </w:rPr>
        <w:t>一种基于</w:t>
      </w:r>
      <w:proofErr w:type="spellStart"/>
      <w:r w:rsidR="0007438A" w:rsidRPr="001E2031">
        <w:rPr>
          <w:szCs w:val="21"/>
        </w:rPr>
        <w:t>IoU</w:t>
      </w:r>
      <w:proofErr w:type="spellEnd"/>
      <w:r w:rsidR="00020B92" w:rsidRPr="001E2031">
        <w:rPr>
          <w:szCs w:val="21"/>
        </w:rPr>
        <w:t>计算</w:t>
      </w:r>
      <w:r w:rsidR="0007438A" w:rsidRPr="001E2031">
        <w:rPr>
          <w:szCs w:val="21"/>
        </w:rPr>
        <w:t>的</w:t>
      </w:r>
      <w:r w:rsidR="00D33F2E" w:rsidRPr="001E2031">
        <w:rPr>
          <w:szCs w:val="21"/>
        </w:rPr>
        <w:t>损失</w:t>
      </w:r>
      <w:r w:rsidR="0007438A" w:rsidRPr="001E2031">
        <w:rPr>
          <w:szCs w:val="21"/>
        </w:rPr>
        <w:t>，论文表述</w:t>
      </w:r>
      <w:r w:rsidR="00E96F7E" w:rsidRPr="001E2031">
        <w:rPr>
          <w:szCs w:val="21"/>
        </w:rPr>
        <w:t>其</w:t>
      </w:r>
      <w:r w:rsidR="001B28DD" w:rsidRPr="001E2031">
        <w:rPr>
          <w:szCs w:val="21"/>
        </w:rPr>
        <w:t>实验中的收敛</w:t>
      </w:r>
      <w:r w:rsidR="0007438A" w:rsidRPr="001E2031">
        <w:rPr>
          <w:szCs w:val="21"/>
        </w:rPr>
        <w:t>效果好于经典的交叉熵（</w:t>
      </w:r>
      <w:proofErr w:type="spellStart"/>
      <w:r w:rsidR="0007438A" w:rsidRPr="001E2031">
        <w:rPr>
          <w:szCs w:val="21"/>
        </w:rPr>
        <w:t>cross_entropy</w:t>
      </w:r>
      <w:proofErr w:type="spellEnd"/>
      <w:r w:rsidR="0007438A" w:rsidRPr="001E2031">
        <w:rPr>
          <w:szCs w:val="21"/>
        </w:rPr>
        <w:t>），并能在分割任务中使用。值得一提的是，在近年的</w:t>
      </w:r>
      <w:r w:rsidR="0007438A" w:rsidRPr="001E2031">
        <w:rPr>
          <w:szCs w:val="21"/>
        </w:rPr>
        <w:t>Kaggle</w:t>
      </w:r>
      <w:r w:rsidR="0007438A" w:rsidRPr="001E2031">
        <w:rPr>
          <w:szCs w:val="21"/>
        </w:rPr>
        <w:t>图像语义分割比赛上，前几名均使用了该</w:t>
      </w:r>
      <w:r w:rsidR="00D33F2E" w:rsidRPr="001E2031">
        <w:rPr>
          <w:szCs w:val="21"/>
        </w:rPr>
        <w:t>损失</w:t>
      </w:r>
      <w:r w:rsidR="0007438A" w:rsidRPr="001E2031">
        <w:rPr>
          <w:szCs w:val="21"/>
        </w:rPr>
        <w:t>。</w:t>
      </w:r>
    </w:p>
    <w:p w14:paraId="5BBB1588" w14:textId="77777777" w:rsidR="0007438A" w:rsidRPr="001E2031" w:rsidRDefault="0007438A" w:rsidP="00F96D33">
      <w:pPr>
        <w:pStyle w:val="2"/>
        <w:snapToGrid w:val="0"/>
        <w:spacing w:after="0" w:line="300" w:lineRule="exact"/>
        <w:ind w:leftChars="0" w:left="0" w:firstLineChars="200" w:firstLine="420"/>
        <w:rPr>
          <w:szCs w:val="21"/>
        </w:rPr>
      </w:pPr>
      <w:r w:rsidRPr="001E2031">
        <w:rPr>
          <w:szCs w:val="21"/>
        </w:rPr>
        <w:t>论文中除了对于二分类问题的优化，对于多分类也有多个突出贡献：</w:t>
      </w:r>
    </w:p>
    <w:p w14:paraId="3335F63F" w14:textId="64410243" w:rsidR="0007438A" w:rsidRPr="001E2031" w:rsidRDefault="0007438A" w:rsidP="00F96D33">
      <w:pPr>
        <w:pStyle w:val="2"/>
        <w:snapToGrid w:val="0"/>
        <w:spacing w:after="0" w:line="300" w:lineRule="exact"/>
        <w:ind w:leftChars="0" w:left="0" w:firstLineChars="200" w:firstLine="420"/>
        <w:rPr>
          <w:szCs w:val="21"/>
        </w:rPr>
      </w:pPr>
      <w:r w:rsidRPr="001E2031">
        <w:rPr>
          <w:szCs w:val="21"/>
        </w:rPr>
        <w:t>1</w:t>
      </w:r>
      <w:r w:rsidRPr="001E2031">
        <w:rPr>
          <w:szCs w:val="21"/>
        </w:rPr>
        <w:t>、提出了</w:t>
      </w:r>
      <w:proofErr w:type="spellStart"/>
      <w:r w:rsidRPr="001E2031">
        <w:rPr>
          <w:szCs w:val="21"/>
        </w:rPr>
        <w:t>Lovasz-</w:t>
      </w:r>
      <w:r w:rsidR="00683F86" w:rsidRPr="001E2031">
        <w:rPr>
          <w:szCs w:val="21"/>
        </w:rPr>
        <w:t>Softmax</w:t>
      </w:r>
      <w:proofErr w:type="spellEnd"/>
      <w:r w:rsidRPr="001E2031">
        <w:rPr>
          <w:szCs w:val="21"/>
        </w:rPr>
        <w:t xml:space="preserve"> </w:t>
      </w:r>
      <w:r w:rsidR="00D33F2E" w:rsidRPr="001E2031">
        <w:rPr>
          <w:szCs w:val="21"/>
        </w:rPr>
        <w:t>损失</w:t>
      </w:r>
      <w:r w:rsidRPr="001E2031">
        <w:rPr>
          <w:szCs w:val="21"/>
        </w:rPr>
        <w:t>对于多类别的参数设定。</w:t>
      </w:r>
    </w:p>
    <w:p w14:paraId="3834A1AF" w14:textId="77777777" w:rsidR="0007438A" w:rsidRPr="001E2031" w:rsidRDefault="0007438A" w:rsidP="005E7E1D">
      <w:pPr>
        <w:pStyle w:val="2"/>
        <w:snapToGrid w:val="0"/>
        <w:spacing w:after="0" w:line="300" w:lineRule="exact"/>
        <w:ind w:leftChars="0" w:left="0" w:firstLineChars="200" w:firstLine="420"/>
        <w:jc w:val="left"/>
        <w:rPr>
          <w:szCs w:val="21"/>
        </w:rPr>
      </w:pPr>
      <w:r w:rsidRPr="001E2031">
        <w:rPr>
          <w:szCs w:val="21"/>
        </w:rPr>
        <w:t>2</w:t>
      </w:r>
      <w:r w:rsidRPr="001E2031">
        <w:rPr>
          <w:szCs w:val="21"/>
        </w:rPr>
        <w:t>、设计了基于</w:t>
      </w:r>
      <w:r w:rsidRPr="001E2031">
        <w:rPr>
          <w:szCs w:val="21"/>
        </w:rPr>
        <w:t>mini-batch</w:t>
      </w:r>
      <w:r w:rsidRPr="001E2031">
        <w:rPr>
          <w:szCs w:val="21"/>
        </w:rPr>
        <w:t>的优化</w:t>
      </w:r>
      <w:proofErr w:type="spellStart"/>
      <w:r w:rsidRPr="001E2031">
        <w:rPr>
          <w:szCs w:val="21"/>
        </w:rPr>
        <w:t>IoU</w:t>
      </w:r>
      <w:proofErr w:type="spellEnd"/>
      <w:r w:rsidRPr="001E2031">
        <w:rPr>
          <w:szCs w:val="21"/>
        </w:rPr>
        <w:t>。</w:t>
      </w:r>
    </w:p>
    <w:p w14:paraId="562B8566" w14:textId="3FD3BC10" w:rsidR="0007438A" w:rsidRPr="001E2031" w:rsidRDefault="0007438A" w:rsidP="005E7E1D">
      <w:pPr>
        <w:pStyle w:val="2"/>
        <w:snapToGrid w:val="0"/>
        <w:spacing w:after="0" w:line="300" w:lineRule="exact"/>
        <w:ind w:leftChars="0" w:left="0" w:firstLineChars="200" w:firstLine="420"/>
        <w:jc w:val="left"/>
        <w:rPr>
          <w:szCs w:val="21"/>
        </w:rPr>
      </w:pPr>
      <w:r w:rsidRPr="001E2031">
        <w:rPr>
          <w:szCs w:val="21"/>
        </w:rPr>
        <w:t>3</w:t>
      </w:r>
      <w:r w:rsidRPr="001E2031">
        <w:rPr>
          <w:szCs w:val="21"/>
        </w:rPr>
        <w:t>、原文提出的</w:t>
      </w:r>
      <w:r w:rsidR="00D33F2E" w:rsidRPr="001E2031">
        <w:rPr>
          <w:szCs w:val="21"/>
        </w:rPr>
        <w:t>损失</w:t>
      </w:r>
      <w:r w:rsidRPr="001E2031">
        <w:rPr>
          <w:szCs w:val="21"/>
        </w:rPr>
        <w:t>对经典分割方案的效果做出巨大提升。</w:t>
      </w:r>
    </w:p>
    <w:p w14:paraId="70CCF98F" w14:textId="1EB428A4" w:rsidR="00152B6E" w:rsidRPr="001E2031" w:rsidRDefault="0007438A" w:rsidP="00F96D33">
      <w:pPr>
        <w:pStyle w:val="2"/>
        <w:snapToGrid w:val="0"/>
        <w:spacing w:after="0" w:line="300" w:lineRule="exact"/>
        <w:ind w:leftChars="0" w:left="0" w:firstLineChars="200" w:firstLine="420"/>
        <w:rPr>
          <w:szCs w:val="21"/>
        </w:rPr>
      </w:pPr>
      <w:r w:rsidRPr="001E2031">
        <w:rPr>
          <w:szCs w:val="21"/>
        </w:rPr>
        <w:t>其具体计算过程如下：</w:t>
      </w:r>
    </w:p>
    <w:p w14:paraId="0236987A" w14:textId="743B167B" w:rsidR="0007438A" w:rsidRPr="0039411F" w:rsidRDefault="006161BE" w:rsidP="00DF21DD">
      <w:pPr>
        <w:spacing w:beforeLines="50" w:before="156"/>
        <w:jc w:val="center"/>
        <w:rPr>
          <w:rFonts w:ascii="Times New Roman" w:eastAsia="宋体" w:hAnsi="Times New Roman" w:cs="Times New Roman"/>
          <w:sz w:val="24"/>
          <w:szCs w:val="24"/>
        </w:rPr>
      </w:pPr>
      <w:r w:rsidRPr="00225F69">
        <w:rPr>
          <w:rFonts w:ascii="Times New Roman" w:eastAsia="宋体" w:hAnsi="Times New Roman" w:cs="Times New Roman"/>
          <w:noProof/>
          <w:sz w:val="24"/>
          <w:szCs w:val="24"/>
        </w:rPr>
        <mc:AlternateContent>
          <mc:Choice Requires="wps">
            <w:drawing>
              <wp:anchor distT="45720" distB="45720" distL="114300" distR="114300" simplePos="0" relativeHeight="251655680" behindDoc="1" locked="0" layoutInCell="1" allowOverlap="1" wp14:anchorId="19DA6219" wp14:editId="071CF72B">
                <wp:simplePos x="0" y="0"/>
                <wp:positionH relativeFrom="column">
                  <wp:posOffset>2395129</wp:posOffset>
                </wp:positionH>
                <wp:positionV relativeFrom="paragraph">
                  <wp:posOffset>240211</wp:posOffset>
                </wp:positionV>
                <wp:extent cx="488950" cy="298450"/>
                <wp:effectExtent l="0" t="0" r="6350" b="635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98450"/>
                        </a:xfrm>
                        <a:prstGeom prst="rect">
                          <a:avLst/>
                        </a:prstGeom>
                        <a:solidFill>
                          <a:srgbClr val="FFFFFF"/>
                        </a:solidFill>
                        <a:ln w="9525">
                          <a:noFill/>
                          <a:miter lim="800000"/>
                          <a:headEnd/>
                          <a:tailEnd/>
                        </a:ln>
                      </wps:spPr>
                      <wps:txbx>
                        <w:txbxContent>
                          <w:p w14:paraId="40E38A3D" w14:textId="326A6677" w:rsidR="005833D8" w:rsidRPr="006161BE" w:rsidRDefault="005833D8" w:rsidP="006161BE">
                            <w:pPr>
                              <w:rPr>
                                <w:rFonts w:ascii="宋体" w:eastAsia="宋体" w:hAnsi="宋体"/>
                              </w:rPr>
                            </w:pPr>
                            <w:r w:rsidRPr="006161BE">
                              <w:rPr>
                                <w:rFonts w:ascii="宋体" w:eastAsia="宋体" w:hAnsi="宋体" w:hint="eastAsia"/>
                              </w:rPr>
                              <w:t>（</w:t>
                            </w:r>
                            <w:r>
                              <w:rPr>
                                <w:rFonts w:ascii="宋体" w:eastAsia="宋体" w:hAnsi="宋体"/>
                              </w:rPr>
                              <w:t>5</w:t>
                            </w:r>
                            <w:r w:rsidRPr="006161BE">
                              <w:rPr>
                                <w:rFonts w:ascii="宋体" w:eastAsia="宋体" w:hAnsi="宋体"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A6219" id="_x0000_s1030" type="#_x0000_t202" style="position:absolute;left:0;text-align:left;margin-left:188.6pt;margin-top:18.9pt;width:38.5pt;height:23.5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" stroked="f">
                <v:textbox style="mso-fit-shape-to-text:t">
                  <w:txbxContent>
                    <w:p w14:paraId="40E38A3D" w14:textId="326A6677" w:rsidR="005833D8" w:rsidRPr="006161BE" w:rsidRDefault="005833D8" w:rsidP="006161BE">
                      <w:pPr>
                        <w:rPr>
                          <w:rFonts w:ascii="宋体" w:eastAsia="宋体" w:hAnsi="宋体"/>
                        </w:rPr>
                      </w:pPr>
                      <w:r w:rsidRPr="006161BE">
                        <w:rPr>
                          <w:rFonts w:ascii="宋体" w:eastAsia="宋体" w:hAnsi="宋体" w:hint="eastAsia"/>
                        </w:rPr>
                        <w:t>（</w:t>
                      </w:r>
                      <w:r>
                        <w:rPr>
                          <w:rFonts w:ascii="宋体" w:eastAsia="宋体" w:hAnsi="宋体"/>
                        </w:rPr>
                        <w:t>5</w:t>
                      </w:r>
                      <w:r w:rsidRPr="006161BE">
                        <w:rPr>
                          <w:rFonts w:ascii="宋体" w:eastAsia="宋体" w:hAnsi="宋体" w:hint="eastAsia"/>
                        </w:rPr>
                        <w:t>）</w:t>
                      </w:r>
                    </w:p>
                  </w:txbxContent>
                </v:textbox>
              </v:shape>
            </w:pict>
          </mc:Fallback>
        </mc:AlternateContent>
      </w:r>
      <w:r w:rsidR="0007438A" w:rsidRPr="0039411F">
        <w:rPr>
          <w:rFonts w:ascii="Times New Roman" w:hAnsi="Times New Roman" w:cs="Times New Roman"/>
          <w:noProof/>
        </w:rPr>
        <w:drawing>
          <wp:inline distT="0" distB="0" distL="0" distR="0" wp14:anchorId="03842125" wp14:editId="7D42EC4F">
            <wp:extent cx="1342293" cy="271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9772" cy="311466"/>
                    </a:xfrm>
                    <a:prstGeom prst="rect">
                      <a:avLst/>
                    </a:prstGeom>
                    <a:noFill/>
                    <a:ln>
                      <a:noFill/>
                    </a:ln>
                  </pic:spPr>
                </pic:pic>
              </a:graphicData>
            </a:graphic>
          </wp:inline>
        </w:drawing>
      </w:r>
    </w:p>
    <w:p w14:paraId="397A1F2B" w14:textId="0866A045" w:rsidR="0007438A" w:rsidRDefault="0007438A" w:rsidP="00DF21DD">
      <w:pPr>
        <w:spacing w:afterLines="50" w:after="156"/>
        <w:jc w:val="center"/>
        <w:rPr>
          <w:rFonts w:ascii="Times New Roman" w:eastAsia="宋体" w:hAnsi="Times New Roman" w:cs="Times New Roman"/>
          <w:sz w:val="24"/>
          <w:szCs w:val="24"/>
        </w:rPr>
      </w:pPr>
      <w:r w:rsidRPr="0039411F">
        <w:rPr>
          <w:rFonts w:ascii="Times New Roman" w:hAnsi="Times New Roman" w:cs="Times New Roman"/>
          <w:noProof/>
        </w:rPr>
        <w:drawing>
          <wp:inline distT="0" distB="0" distL="0" distR="0" wp14:anchorId="59736B7E" wp14:editId="0B707BAD">
            <wp:extent cx="1330570" cy="185977"/>
            <wp:effectExtent l="0" t="0" r="31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5842" cy="200691"/>
                    </a:xfrm>
                    <a:prstGeom prst="rect">
                      <a:avLst/>
                    </a:prstGeom>
                    <a:noFill/>
                    <a:ln>
                      <a:noFill/>
                    </a:ln>
                  </pic:spPr>
                </pic:pic>
              </a:graphicData>
            </a:graphic>
          </wp:inline>
        </w:drawing>
      </w:r>
    </w:p>
    <w:p w14:paraId="5EC36ADC" w14:textId="78880DA9" w:rsidR="004D1093" w:rsidRPr="00C640F8" w:rsidRDefault="00095967" w:rsidP="00F96D33">
      <w:pPr>
        <w:ind w:firstLineChars="200" w:firstLine="420"/>
        <w:rPr>
          <w:rFonts w:ascii="Times New Roman" w:eastAsia="宋体" w:hAnsi="Times New Roman" w:cs="Times New Roman"/>
          <w:szCs w:val="21"/>
        </w:rPr>
      </w:pPr>
      <w:r w:rsidRPr="00C640F8">
        <w:rPr>
          <w:rFonts w:ascii="Times New Roman" w:eastAsia="宋体" w:hAnsi="Times New Roman" w:cs="Times New Roman"/>
          <w:szCs w:val="21"/>
        </w:rPr>
        <w:t>式中</w:t>
      </w:r>
      <w:r w:rsidRPr="004838DD">
        <w:rPr>
          <w:rFonts w:ascii="Times New Roman" w:eastAsia="宋体" w:hAnsi="Times New Roman" w:cs="Times New Roman"/>
          <w:i/>
          <w:szCs w:val="21"/>
        </w:rPr>
        <w:t>fi(c)</w:t>
      </w:r>
      <w:r w:rsidRPr="00C640F8">
        <w:rPr>
          <w:rFonts w:ascii="Times New Roman" w:eastAsia="宋体" w:hAnsi="Times New Roman" w:cs="Times New Roman"/>
          <w:szCs w:val="21"/>
        </w:rPr>
        <w:t>表示第</w:t>
      </w:r>
      <w:r w:rsidRPr="00C640F8">
        <w:rPr>
          <w:rFonts w:ascii="Times New Roman" w:eastAsia="宋体" w:hAnsi="Times New Roman" w:cs="Times New Roman"/>
          <w:szCs w:val="21"/>
        </w:rPr>
        <w:t>c</w:t>
      </w:r>
      <w:proofErr w:type="gramStart"/>
      <w:r w:rsidRPr="00C640F8">
        <w:rPr>
          <w:rFonts w:ascii="Times New Roman" w:eastAsia="宋体" w:hAnsi="Times New Roman" w:cs="Times New Roman"/>
          <w:szCs w:val="21"/>
        </w:rPr>
        <w:t>类经过</w:t>
      </w:r>
      <w:proofErr w:type="gramEnd"/>
      <w:r w:rsidRPr="00C640F8">
        <w:rPr>
          <w:rFonts w:ascii="Times New Roman" w:eastAsia="宋体" w:hAnsi="Times New Roman" w:cs="Times New Roman"/>
          <w:szCs w:val="21"/>
        </w:rPr>
        <w:t>激活（</w:t>
      </w:r>
      <w:proofErr w:type="spellStart"/>
      <w:r w:rsidRPr="00C640F8">
        <w:rPr>
          <w:rFonts w:ascii="Times New Roman" w:eastAsia="宋体" w:hAnsi="Times New Roman" w:cs="Times New Roman"/>
          <w:szCs w:val="21"/>
        </w:rPr>
        <w:t>softmax</w:t>
      </w:r>
      <w:proofErr w:type="spellEnd"/>
      <w:r w:rsidRPr="00C640F8">
        <w:rPr>
          <w:rFonts w:ascii="Times New Roman" w:eastAsia="宋体" w:hAnsi="Times New Roman" w:cs="Times New Roman"/>
          <w:szCs w:val="21"/>
        </w:rPr>
        <w:t>）后的预测值</w:t>
      </w:r>
      <w:r w:rsidR="000C77AD" w:rsidRPr="00C640F8">
        <w:rPr>
          <w:rFonts w:ascii="Times New Roman" w:eastAsia="宋体" w:hAnsi="Times New Roman" w:cs="Times New Roman"/>
          <w:szCs w:val="21"/>
        </w:rPr>
        <w:t>，</w:t>
      </w:r>
      <m:oMath>
        <m:acc>
          <m:accPr>
            <m:chr m:val="̅"/>
            <m:ctrlPr>
              <w:rPr>
                <w:rFonts w:ascii="Cambria Math" w:eastAsia="宋体" w:hAnsi="Cambria Math" w:cs="Times New Roman"/>
                <w:i/>
                <w:szCs w:val="21"/>
              </w:rPr>
            </m:ctrlPr>
          </m:accPr>
          <m:e>
            <m:sSub>
              <m:sSubPr>
                <m:ctrlPr>
                  <w:rPr>
                    <w:rFonts w:ascii="Cambria Math" w:eastAsia="宋体" w:hAnsi="Cambria Math" w:cs="Times New Roman"/>
                    <w:i/>
                    <w:szCs w:val="21"/>
                  </w:rPr>
                </m:ctrlPr>
              </m:sSubPr>
              <m:e>
                <m:r>
                  <w:rPr>
                    <w:rFonts w:ascii="Cambria Math" w:eastAsia="宋体" w:hAnsi="Cambria Math" w:cs="Times New Roman"/>
                    <w:szCs w:val="21"/>
                  </w:rPr>
                  <m:t>∆</m:t>
                </m:r>
              </m:e>
              <m:sub>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c</m:t>
                    </m:r>
                  </m:sub>
                </m:sSub>
              </m:sub>
            </m:sSub>
          </m:e>
        </m:acc>
      </m:oMath>
      <w:r w:rsidR="0007438A" w:rsidRPr="00C640F8">
        <w:rPr>
          <w:rFonts w:ascii="Times New Roman" w:eastAsia="宋体" w:hAnsi="Times New Roman" w:cs="Times New Roman"/>
          <w:szCs w:val="21"/>
        </w:rPr>
        <w:t>(Lovasz extension)</w:t>
      </w:r>
      <w:r w:rsidR="0007438A" w:rsidRPr="00C640F8">
        <w:rPr>
          <w:rFonts w:ascii="Times New Roman" w:eastAsia="宋体" w:hAnsi="Times New Roman" w:cs="Times New Roman"/>
          <w:szCs w:val="21"/>
        </w:rPr>
        <w:t>等价于将原模函数的输出作为基值进行插值，而</w:t>
      </w:r>
      <w:proofErr w:type="gramStart"/>
      <w:r w:rsidR="0007438A" w:rsidRPr="00C640F8">
        <w:rPr>
          <w:rFonts w:ascii="Times New Roman" w:eastAsia="宋体" w:hAnsi="Times New Roman" w:cs="Times New Roman"/>
          <w:szCs w:val="21"/>
        </w:rPr>
        <w:t>这些基</w:t>
      </w:r>
      <w:proofErr w:type="gramEnd"/>
      <w:r w:rsidR="0007438A" w:rsidRPr="00C640F8">
        <w:rPr>
          <w:rFonts w:ascii="Times New Roman" w:eastAsia="宋体" w:hAnsi="Times New Roman" w:cs="Times New Roman"/>
          <w:szCs w:val="21"/>
        </w:rPr>
        <w:t>的运算在</w:t>
      </w:r>
      <w:r w:rsidR="0007438A" w:rsidRPr="00C640F8">
        <w:rPr>
          <w:rFonts w:ascii="Times New Roman" w:eastAsia="宋体" w:hAnsi="Times New Roman" w:cs="Times New Roman"/>
          <w:szCs w:val="21"/>
        </w:rPr>
        <w:t>ground truth</w:t>
      </w:r>
      <w:r w:rsidR="0007438A" w:rsidRPr="00C640F8">
        <w:rPr>
          <w:rFonts w:ascii="Times New Roman" w:eastAsia="宋体" w:hAnsi="Times New Roman" w:cs="Times New Roman"/>
          <w:szCs w:val="21"/>
        </w:rPr>
        <w:t>中取一部分作为预测结果，其余</w:t>
      </w:r>
      <w:r w:rsidR="00777D65" w:rsidRPr="00C640F8">
        <w:rPr>
          <w:rFonts w:ascii="Times New Roman" w:eastAsia="宋体" w:hAnsi="Times New Roman" w:cs="Times New Roman"/>
          <w:szCs w:val="21"/>
        </w:rPr>
        <w:t>则</w:t>
      </w:r>
      <w:r w:rsidR="0007438A" w:rsidRPr="00C640F8">
        <w:rPr>
          <w:rFonts w:ascii="Times New Roman" w:eastAsia="宋体" w:hAnsi="Times New Roman" w:cs="Times New Roman"/>
          <w:szCs w:val="21"/>
        </w:rPr>
        <w:t>不做预测。</w:t>
      </w:r>
    </w:p>
    <w:p w14:paraId="5E4A05A2" w14:textId="4FE95AA6" w:rsidR="001D244D" w:rsidRPr="00C640F8" w:rsidRDefault="001D244D" w:rsidP="00F96D33">
      <w:pPr>
        <w:pStyle w:val="2"/>
        <w:snapToGrid w:val="0"/>
        <w:spacing w:after="0" w:line="300" w:lineRule="exact"/>
        <w:ind w:leftChars="0" w:left="0" w:firstLineChars="200" w:firstLine="420"/>
        <w:rPr>
          <w:szCs w:val="21"/>
        </w:rPr>
      </w:pPr>
      <w:r w:rsidRPr="00C640F8">
        <w:rPr>
          <w:szCs w:val="21"/>
        </w:rPr>
        <w:t>然而，虽然</w:t>
      </w:r>
      <w:proofErr w:type="spellStart"/>
      <w:r w:rsidRPr="00C640F8">
        <w:rPr>
          <w:szCs w:val="21"/>
        </w:rPr>
        <w:t>Lovasz</w:t>
      </w:r>
      <w:proofErr w:type="spellEnd"/>
      <w:r w:rsidRPr="00C640F8">
        <w:rPr>
          <w:szCs w:val="21"/>
        </w:rPr>
        <w:t xml:space="preserve"> </w:t>
      </w:r>
      <w:r w:rsidR="00D33F2E" w:rsidRPr="00C640F8">
        <w:rPr>
          <w:szCs w:val="21"/>
        </w:rPr>
        <w:t>损失</w:t>
      </w:r>
      <w:r w:rsidRPr="00C640F8">
        <w:rPr>
          <w:szCs w:val="21"/>
        </w:rPr>
        <w:t>在</w:t>
      </w:r>
      <w:r w:rsidRPr="00C640F8">
        <w:rPr>
          <w:szCs w:val="21"/>
        </w:rPr>
        <w:t>Kaggle</w:t>
      </w:r>
      <w:r w:rsidRPr="00C640F8">
        <w:rPr>
          <w:szCs w:val="21"/>
        </w:rPr>
        <w:t>上表现非常优秀，但不同于</w:t>
      </w:r>
      <w:r w:rsidRPr="00C640F8">
        <w:rPr>
          <w:szCs w:val="21"/>
        </w:rPr>
        <w:t>Kaggle</w:t>
      </w:r>
      <w:r w:rsidRPr="00C640F8">
        <w:rPr>
          <w:szCs w:val="21"/>
        </w:rPr>
        <w:t>上的大量类别、多达几百</w:t>
      </w:r>
      <w:r w:rsidRPr="00C640F8">
        <w:rPr>
          <w:szCs w:val="21"/>
        </w:rPr>
        <w:t>GB</w:t>
      </w:r>
      <w:r w:rsidRPr="00C640F8">
        <w:rPr>
          <w:szCs w:val="21"/>
        </w:rPr>
        <w:t>的遥感图像信息，本文所用数据集较小且仅有五个类别；除此之外，网络深度也远没有比赛用网络庞大复杂。综合这两点考虑，为了在已有数据集上取得更好的结果，本文在实验中设计了一种新的加权</w:t>
      </w:r>
      <w:r w:rsidR="00D33F2E" w:rsidRPr="00C640F8">
        <w:rPr>
          <w:szCs w:val="21"/>
        </w:rPr>
        <w:t>损失</w:t>
      </w:r>
      <w:r w:rsidRPr="00C640F8">
        <w:rPr>
          <w:szCs w:val="21"/>
        </w:rPr>
        <w:t>作为解决方案。</w:t>
      </w:r>
    </w:p>
    <w:p w14:paraId="5447114D" w14:textId="6F74D280" w:rsidR="0090271F" w:rsidRPr="00212C34" w:rsidRDefault="000401C0" w:rsidP="00D86BAC">
      <w:pPr>
        <w:spacing w:beforeLines="50" w:before="156" w:afterLines="50" w:after="156"/>
        <w:rPr>
          <w:rFonts w:ascii="Times New Roman" w:eastAsia="宋体" w:hAnsi="Times New Roman" w:cs="Times New Roman"/>
          <w:b/>
          <w:bCs/>
          <w:szCs w:val="21"/>
        </w:rPr>
      </w:pPr>
      <w:r>
        <w:rPr>
          <w:rFonts w:ascii="Times New Roman" w:eastAsia="宋体" w:hAnsi="Times New Roman" w:cs="Times New Roman" w:hint="eastAsia"/>
          <w:b/>
          <w:bCs/>
          <w:szCs w:val="21"/>
        </w:rPr>
        <w:t>2</w:t>
      </w:r>
      <w:r w:rsidR="0090271F" w:rsidRPr="00212C34">
        <w:rPr>
          <w:rFonts w:ascii="Times New Roman" w:eastAsia="宋体" w:hAnsi="Times New Roman" w:cs="Times New Roman"/>
          <w:b/>
          <w:bCs/>
          <w:szCs w:val="21"/>
        </w:rPr>
        <w:t xml:space="preserve">.3 </w:t>
      </w:r>
      <w:proofErr w:type="spellStart"/>
      <w:r w:rsidR="0090271F" w:rsidRPr="00212C34">
        <w:rPr>
          <w:rFonts w:ascii="Times New Roman" w:eastAsia="宋体" w:hAnsi="Times New Roman" w:cs="Times New Roman"/>
          <w:b/>
          <w:bCs/>
          <w:szCs w:val="21"/>
        </w:rPr>
        <w:t>Lovasz-</w:t>
      </w:r>
      <w:r w:rsidR="00683F86" w:rsidRPr="00212C34">
        <w:rPr>
          <w:rFonts w:ascii="Times New Roman" w:eastAsia="宋体" w:hAnsi="Times New Roman" w:cs="Times New Roman"/>
          <w:b/>
          <w:bCs/>
          <w:szCs w:val="21"/>
        </w:rPr>
        <w:t>Crossentropy</w:t>
      </w:r>
      <w:proofErr w:type="spellEnd"/>
      <w:r w:rsidR="0090271F" w:rsidRPr="00212C34">
        <w:rPr>
          <w:rFonts w:ascii="Times New Roman" w:eastAsia="宋体" w:hAnsi="Times New Roman" w:cs="Times New Roman"/>
          <w:b/>
          <w:bCs/>
          <w:szCs w:val="21"/>
        </w:rPr>
        <w:t>加权综合</w:t>
      </w:r>
      <w:r w:rsidR="00D33F2E" w:rsidRPr="00212C34">
        <w:rPr>
          <w:rFonts w:ascii="Times New Roman" w:eastAsia="宋体" w:hAnsi="Times New Roman" w:cs="Times New Roman"/>
          <w:b/>
          <w:bCs/>
          <w:szCs w:val="21"/>
        </w:rPr>
        <w:t>损失</w:t>
      </w:r>
      <w:r w:rsidR="004579B1">
        <w:rPr>
          <w:rFonts w:ascii="Times New Roman" w:eastAsia="宋体" w:hAnsi="Times New Roman" w:cs="Times New Roman"/>
          <w:b/>
          <w:bCs/>
          <w:szCs w:val="21"/>
        </w:rPr>
        <w:t>(</w:t>
      </w:r>
      <w:r w:rsidR="004579B1">
        <w:rPr>
          <w:rFonts w:ascii="Times New Roman" w:eastAsia="宋体" w:hAnsi="Times New Roman" w:cs="Times New Roman" w:hint="eastAsia"/>
          <w:b/>
          <w:bCs/>
          <w:szCs w:val="21"/>
        </w:rPr>
        <w:t>LC</w:t>
      </w:r>
      <w:r w:rsidR="004579B1">
        <w:rPr>
          <w:rFonts w:ascii="Times New Roman" w:eastAsia="宋体" w:hAnsi="Times New Roman" w:cs="Times New Roman"/>
          <w:b/>
          <w:bCs/>
          <w:szCs w:val="21"/>
        </w:rPr>
        <w:t>E Loss)</w:t>
      </w:r>
    </w:p>
    <w:p w14:paraId="5322E625" w14:textId="77777777" w:rsidR="00FF436D" w:rsidRDefault="005324F4" w:rsidP="00F96D33">
      <w:pPr>
        <w:pStyle w:val="2"/>
        <w:snapToGrid w:val="0"/>
        <w:spacing w:after="0" w:line="300" w:lineRule="exact"/>
        <w:ind w:leftChars="0" w:left="0" w:firstLineChars="200" w:firstLine="420"/>
        <w:rPr>
          <w:szCs w:val="21"/>
        </w:rPr>
      </w:pPr>
      <w:r w:rsidRPr="00212C34">
        <w:rPr>
          <w:szCs w:val="21"/>
        </w:rPr>
        <w:t>随着深度学习的不断发展，</w:t>
      </w:r>
      <w:r w:rsidR="0011101F" w:rsidRPr="00212C34">
        <w:rPr>
          <w:szCs w:val="21"/>
        </w:rPr>
        <w:t>损失函数设置上</w:t>
      </w:r>
      <w:r w:rsidR="001D244D" w:rsidRPr="00212C34">
        <w:rPr>
          <w:szCs w:val="21"/>
        </w:rPr>
        <w:t>将加权算法作为</w:t>
      </w:r>
      <w:r w:rsidR="00D33F2E" w:rsidRPr="00212C34">
        <w:rPr>
          <w:szCs w:val="21"/>
        </w:rPr>
        <w:t>损失</w:t>
      </w:r>
      <w:r w:rsidR="001D244D" w:rsidRPr="00212C34">
        <w:rPr>
          <w:szCs w:val="21"/>
        </w:rPr>
        <w:t>的设计思路</w:t>
      </w:r>
      <w:r w:rsidR="004028E8" w:rsidRPr="00212C34">
        <w:rPr>
          <w:szCs w:val="21"/>
        </w:rPr>
        <w:t>已经较为常见。其中</w:t>
      </w:r>
      <w:proofErr w:type="spellStart"/>
      <w:r w:rsidR="00997285" w:rsidRPr="00212C34">
        <w:rPr>
          <w:szCs w:val="21"/>
        </w:rPr>
        <w:t>t</w:t>
      </w:r>
      <w:r w:rsidR="004028E8" w:rsidRPr="00212C34">
        <w:rPr>
          <w:szCs w:val="21"/>
        </w:rPr>
        <w:t>versky</w:t>
      </w:r>
      <w:proofErr w:type="spellEnd"/>
      <w:r w:rsidR="004028E8" w:rsidRPr="00212C34">
        <w:rPr>
          <w:szCs w:val="21"/>
        </w:rPr>
        <w:t xml:space="preserve"> </w:t>
      </w:r>
      <w:r w:rsidR="00D33F2E" w:rsidRPr="00212C34">
        <w:rPr>
          <w:szCs w:val="21"/>
        </w:rPr>
        <w:t>损失</w:t>
      </w:r>
      <w:r w:rsidR="004028E8" w:rsidRPr="00212C34">
        <w:rPr>
          <w:szCs w:val="21"/>
        </w:rPr>
        <w:t>就是一种将</w:t>
      </w:r>
      <w:r w:rsidR="004028E8" w:rsidRPr="00212C34">
        <w:rPr>
          <w:szCs w:val="21"/>
        </w:rPr>
        <w:t>Dic</w:t>
      </w:r>
      <w:r w:rsidR="00B64703" w:rsidRPr="00212C34">
        <w:rPr>
          <w:szCs w:val="21"/>
        </w:rPr>
        <w:t>e</w:t>
      </w:r>
      <w:r w:rsidR="004028E8" w:rsidRPr="00212C34">
        <w:rPr>
          <w:szCs w:val="21"/>
        </w:rPr>
        <w:t>及</w:t>
      </w:r>
      <w:r w:rsidR="004028E8" w:rsidRPr="00212C34">
        <w:rPr>
          <w:szCs w:val="21"/>
        </w:rPr>
        <w:t>Jaccard</w:t>
      </w:r>
      <w:r w:rsidR="00623843" w:rsidRPr="00212C34">
        <w:rPr>
          <w:szCs w:val="21"/>
        </w:rPr>
        <w:t>作加权的综合</w:t>
      </w:r>
      <w:r w:rsidR="00D33F2E" w:rsidRPr="00212C34">
        <w:rPr>
          <w:szCs w:val="21"/>
        </w:rPr>
        <w:t>损失</w:t>
      </w:r>
      <w:r w:rsidR="00623843" w:rsidRPr="00212C34">
        <w:rPr>
          <w:szCs w:val="21"/>
        </w:rPr>
        <w:t>，有大量的实验证明其最终的收敛效果</w:t>
      </w:r>
      <w:r w:rsidR="00B64703" w:rsidRPr="00212C34">
        <w:rPr>
          <w:szCs w:val="21"/>
        </w:rPr>
        <w:t>也</w:t>
      </w:r>
      <w:r w:rsidR="00623843" w:rsidRPr="00212C34">
        <w:rPr>
          <w:szCs w:val="21"/>
        </w:rPr>
        <w:t>比较出色。</w:t>
      </w:r>
    </w:p>
    <w:p w14:paraId="782B0F44" w14:textId="54120A53" w:rsidR="0007438A" w:rsidRPr="00212C34" w:rsidRDefault="00B64703" w:rsidP="00F96D33">
      <w:pPr>
        <w:pStyle w:val="2"/>
        <w:snapToGrid w:val="0"/>
        <w:spacing w:after="0" w:line="300" w:lineRule="exact"/>
        <w:ind w:leftChars="0" w:left="0" w:firstLineChars="200" w:firstLine="420"/>
        <w:rPr>
          <w:szCs w:val="21"/>
        </w:rPr>
      </w:pPr>
      <w:r w:rsidRPr="00212C34">
        <w:rPr>
          <w:szCs w:val="21"/>
        </w:rPr>
        <w:t>为了更好地解决上述实验问题，本文借鉴了其加权的设计思路，将</w:t>
      </w:r>
      <w:proofErr w:type="spellStart"/>
      <w:r w:rsidRPr="00212C34">
        <w:rPr>
          <w:szCs w:val="21"/>
        </w:rPr>
        <w:t>Lovasz</w:t>
      </w:r>
      <w:proofErr w:type="spellEnd"/>
      <w:r w:rsidRPr="00212C34">
        <w:rPr>
          <w:szCs w:val="21"/>
        </w:rPr>
        <w:t xml:space="preserve"> </w:t>
      </w:r>
      <w:r w:rsidRPr="00212C34">
        <w:rPr>
          <w:szCs w:val="21"/>
        </w:rPr>
        <w:t>与交叉</w:t>
      </w:r>
      <w:proofErr w:type="gramStart"/>
      <w:r w:rsidRPr="00212C34">
        <w:rPr>
          <w:szCs w:val="21"/>
        </w:rPr>
        <w:t>熵</w:t>
      </w:r>
      <w:proofErr w:type="gramEnd"/>
      <w:r w:rsidR="00D33F2E" w:rsidRPr="00212C34">
        <w:rPr>
          <w:szCs w:val="21"/>
        </w:rPr>
        <w:t>损失</w:t>
      </w:r>
      <w:r w:rsidRPr="00212C34">
        <w:rPr>
          <w:szCs w:val="21"/>
        </w:rPr>
        <w:t>作了综合，形成了一个全新的加权综合</w:t>
      </w:r>
      <w:r w:rsidR="00D33F2E" w:rsidRPr="00212C34">
        <w:rPr>
          <w:szCs w:val="21"/>
        </w:rPr>
        <w:t>损失</w:t>
      </w:r>
      <w:r w:rsidRPr="00212C34">
        <w:rPr>
          <w:szCs w:val="21"/>
        </w:rPr>
        <w:t>。</w:t>
      </w:r>
      <w:r w:rsidR="00A4600E" w:rsidRPr="00212C34">
        <w:rPr>
          <w:szCs w:val="21"/>
        </w:rPr>
        <w:t>其公式如下：</w:t>
      </w:r>
    </w:p>
    <w:p w14:paraId="7287C463" w14:textId="6F879738" w:rsidR="00A4600E" w:rsidRPr="00212C34" w:rsidRDefault="003B28BA" w:rsidP="00F42B91">
      <w:pPr>
        <w:spacing w:beforeLines="50" w:before="156" w:afterLines="50" w:after="156"/>
        <w:jc w:val="center"/>
        <w:rPr>
          <w:rFonts w:ascii="Times New Roman" w:eastAsia="宋体" w:hAnsi="Times New Roman" w:cs="Times New Roman"/>
          <w:szCs w:val="21"/>
        </w:rPr>
      </w:pPr>
      <w:r w:rsidRPr="00225F69">
        <w:rPr>
          <w:rFonts w:ascii="Times New Roman" w:eastAsia="宋体" w:hAnsi="Times New Roman" w:cs="Times New Roman"/>
          <w:noProof/>
          <w:sz w:val="24"/>
          <w:szCs w:val="24"/>
        </w:rPr>
        <mc:AlternateContent>
          <mc:Choice Requires="wps">
            <w:drawing>
              <wp:anchor distT="45720" distB="45720" distL="114300" distR="114300" simplePos="0" relativeHeight="251661824" behindDoc="1" locked="0" layoutInCell="1" allowOverlap="1" wp14:anchorId="3FC12D0A" wp14:editId="754561C1">
                <wp:simplePos x="0" y="0"/>
                <wp:positionH relativeFrom="column">
                  <wp:posOffset>2443480</wp:posOffset>
                </wp:positionH>
                <wp:positionV relativeFrom="paragraph">
                  <wp:posOffset>48532</wp:posOffset>
                </wp:positionV>
                <wp:extent cx="488950" cy="298450"/>
                <wp:effectExtent l="0" t="0" r="6350" b="6350"/>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98450"/>
                        </a:xfrm>
                        <a:prstGeom prst="rect">
                          <a:avLst/>
                        </a:prstGeom>
                        <a:solidFill>
                          <a:srgbClr val="FFFFFF"/>
                        </a:solidFill>
                        <a:ln w="9525">
                          <a:noFill/>
                          <a:miter lim="800000"/>
                          <a:headEnd/>
                          <a:tailEnd/>
                        </a:ln>
                      </wps:spPr>
                      <wps:txbx>
                        <w:txbxContent>
                          <w:p w14:paraId="2B6D1993" w14:textId="7023AE61" w:rsidR="005833D8" w:rsidRPr="006161BE" w:rsidRDefault="005833D8" w:rsidP="003B28BA">
                            <w:pPr>
                              <w:rPr>
                                <w:rFonts w:ascii="宋体" w:eastAsia="宋体" w:hAnsi="宋体"/>
                              </w:rPr>
                            </w:pPr>
                            <w:r w:rsidRPr="006161BE">
                              <w:rPr>
                                <w:rFonts w:ascii="宋体" w:eastAsia="宋体" w:hAnsi="宋体" w:hint="eastAsia"/>
                              </w:rPr>
                              <w:t>（</w:t>
                            </w:r>
                            <w:r>
                              <w:rPr>
                                <w:rFonts w:ascii="宋体" w:eastAsia="宋体" w:hAnsi="宋体"/>
                              </w:rPr>
                              <w:t>6</w:t>
                            </w:r>
                            <w:r w:rsidRPr="006161BE">
                              <w:rPr>
                                <w:rFonts w:ascii="宋体" w:eastAsia="宋体" w:hAnsi="宋体"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C12D0A" id="_x0000_s1031" type="#_x0000_t202" style="position:absolute;left:0;text-align:left;margin-left:192.4pt;margin-top:3.8pt;width:38.5pt;height:23.5pt;z-index:-25165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" stroked="f">
                <v:textbox style="mso-fit-shape-to-text:t">
                  <w:txbxContent>
                    <w:p w14:paraId="2B6D1993" w14:textId="7023AE61" w:rsidR="005833D8" w:rsidRPr="006161BE" w:rsidRDefault="005833D8" w:rsidP="003B28BA">
                      <w:pPr>
                        <w:rPr>
                          <w:rFonts w:ascii="宋体" w:eastAsia="宋体" w:hAnsi="宋体"/>
                        </w:rPr>
                      </w:pPr>
                      <w:r w:rsidRPr="006161BE">
                        <w:rPr>
                          <w:rFonts w:ascii="宋体" w:eastAsia="宋体" w:hAnsi="宋体" w:hint="eastAsia"/>
                        </w:rPr>
                        <w:t>（</w:t>
                      </w:r>
                      <w:r>
                        <w:rPr>
                          <w:rFonts w:ascii="宋体" w:eastAsia="宋体" w:hAnsi="宋体"/>
                        </w:rPr>
                        <w:t>6</w:t>
                      </w:r>
                      <w:r w:rsidRPr="006161BE">
                        <w:rPr>
                          <w:rFonts w:ascii="宋体" w:eastAsia="宋体" w:hAnsi="宋体" w:hint="eastAsia"/>
                        </w:rPr>
                        <w:t>）</w:t>
                      </w:r>
                    </w:p>
                  </w:txbxContent>
                </v:textbox>
              </v:shape>
            </w:pict>
          </mc:Fallback>
        </mc:AlternateContent>
      </w:r>
      <w:r w:rsidR="00A4600E" w:rsidRPr="00212C34">
        <w:rPr>
          <w:rFonts w:ascii="Times New Roman" w:eastAsia="宋体" w:hAnsi="Times New Roman" w:cs="Times New Roman"/>
          <w:noProof/>
          <w:szCs w:val="21"/>
        </w:rPr>
        <w:drawing>
          <wp:inline distT="0" distB="0" distL="0" distR="0" wp14:anchorId="297845F9" wp14:editId="01C41504">
            <wp:extent cx="2394617" cy="157547"/>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2459" cy="177801"/>
                    </a:xfrm>
                    <a:prstGeom prst="rect">
                      <a:avLst/>
                    </a:prstGeom>
                    <a:noFill/>
                    <a:ln>
                      <a:noFill/>
                    </a:ln>
                  </pic:spPr>
                </pic:pic>
              </a:graphicData>
            </a:graphic>
          </wp:inline>
        </w:drawing>
      </w:r>
    </w:p>
    <w:p w14:paraId="3E0E453F" w14:textId="4C1D2C20" w:rsidR="00774C60" w:rsidRDefault="00A4600E" w:rsidP="00F96D33">
      <w:pPr>
        <w:pStyle w:val="2"/>
        <w:snapToGrid w:val="0"/>
        <w:spacing w:after="0" w:line="300" w:lineRule="exact"/>
        <w:ind w:leftChars="0" w:left="0" w:firstLineChars="200" w:firstLine="420"/>
        <w:rPr>
          <w:szCs w:val="21"/>
        </w:rPr>
      </w:pPr>
      <w:r w:rsidRPr="00212C34">
        <w:rPr>
          <w:szCs w:val="21"/>
        </w:rPr>
        <w:lastRenderedPageBreak/>
        <w:t>公式中</w:t>
      </w:r>
      <w:r w:rsidRPr="004D0989">
        <w:rPr>
          <w:i/>
          <w:iCs/>
          <w:szCs w:val="21"/>
        </w:rPr>
        <w:t>α</w:t>
      </w:r>
      <w:r w:rsidRPr="00212C34">
        <w:rPr>
          <w:szCs w:val="21"/>
        </w:rPr>
        <w:t>代表</w:t>
      </w:r>
      <w:proofErr w:type="spellStart"/>
      <w:r w:rsidRPr="00212C34">
        <w:rPr>
          <w:szCs w:val="21"/>
        </w:rPr>
        <w:t>Lovasz</w:t>
      </w:r>
      <w:proofErr w:type="spellEnd"/>
      <w:r w:rsidR="00D33F2E" w:rsidRPr="00212C34">
        <w:rPr>
          <w:szCs w:val="21"/>
        </w:rPr>
        <w:t>损失</w:t>
      </w:r>
      <w:r w:rsidRPr="00212C34">
        <w:rPr>
          <w:szCs w:val="21"/>
        </w:rPr>
        <w:t>在综合</w:t>
      </w:r>
      <w:r w:rsidR="00D33F2E" w:rsidRPr="00212C34">
        <w:rPr>
          <w:szCs w:val="21"/>
        </w:rPr>
        <w:t>损失</w:t>
      </w:r>
      <w:r w:rsidRPr="00212C34">
        <w:rPr>
          <w:szCs w:val="21"/>
        </w:rPr>
        <w:t>中所占权重，而剩余权重便分在交叉</w:t>
      </w:r>
      <w:proofErr w:type="gramStart"/>
      <w:r w:rsidRPr="00212C34">
        <w:rPr>
          <w:szCs w:val="21"/>
        </w:rPr>
        <w:t>熵</w:t>
      </w:r>
      <w:proofErr w:type="gramEnd"/>
      <w:r w:rsidR="00D33F2E" w:rsidRPr="00212C34">
        <w:rPr>
          <w:szCs w:val="21"/>
        </w:rPr>
        <w:t>损失</w:t>
      </w:r>
      <w:r w:rsidRPr="00212C34">
        <w:rPr>
          <w:szCs w:val="21"/>
        </w:rPr>
        <w:t>上。</w:t>
      </w:r>
      <w:r w:rsidR="00FA0A7A">
        <w:rPr>
          <w:rFonts w:hint="eastAsia"/>
          <w:szCs w:val="21"/>
        </w:rPr>
        <w:t>其中α的具体取值问题将在实验中进行讨论。</w:t>
      </w:r>
    </w:p>
    <w:p w14:paraId="1632B480" w14:textId="1373826F" w:rsidR="00C54685" w:rsidRPr="00212C34" w:rsidRDefault="00C54685" w:rsidP="00F96D33">
      <w:pPr>
        <w:pStyle w:val="2"/>
        <w:snapToGrid w:val="0"/>
        <w:spacing w:after="0" w:line="300" w:lineRule="exact"/>
        <w:ind w:leftChars="0" w:left="0" w:firstLineChars="200" w:firstLine="420"/>
        <w:rPr>
          <w:szCs w:val="21"/>
        </w:rPr>
      </w:pPr>
      <w:r>
        <w:rPr>
          <w:rFonts w:hint="eastAsia"/>
          <w:szCs w:val="21"/>
        </w:rPr>
        <w:t>由于该损失函数由</w:t>
      </w:r>
      <w:proofErr w:type="spellStart"/>
      <w:r>
        <w:rPr>
          <w:rFonts w:hint="eastAsia"/>
          <w:szCs w:val="21"/>
        </w:rPr>
        <w:t>Lovasz</w:t>
      </w:r>
      <w:proofErr w:type="spellEnd"/>
      <w:r>
        <w:rPr>
          <w:rFonts w:hint="eastAsia"/>
          <w:szCs w:val="21"/>
        </w:rPr>
        <w:t>与</w:t>
      </w:r>
      <w:r>
        <w:rPr>
          <w:rFonts w:hint="eastAsia"/>
          <w:szCs w:val="21"/>
        </w:rPr>
        <w:t>CE</w:t>
      </w:r>
      <w:r>
        <w:rPr>
          <w:rFonts w:hint="eastAsia"/>
          <w:szCs w:val="21"/>
        </w:rPr>
        <w:t>损失加权计算获得，故命名为</w:t>
      </w:r>
      <w:proofErr w:type="spellStart"/>
      <w:r w:rsidR="00380761" w:rsidRPr="00380761">
        <w:rPr>
          <w:szCs w:val="21"/>
        </w:rPr>
        <w:t>Lovasz-Crossentropy</w:t>
      </w:r>
      <w:proofErr w:type="spellEnd"/>
      <w:r w:rsidR="00380761">
        <w:rPr>
          <w:rFonts w:hint="eastAsia"/>
          <w:szCs w:val="21"/>
        </w:rPr>
        <w:t>（</w:t>
      </w:r>
      <w:r w:rsidR="00380761">
        <w:rPr>
          <w:rFonts w:hint="eastAsia"/>
          <w:szCs w:val="21"/>
        </w:rPr>
        <w:t>LCE</w:t>
      </w:r>
      <w:r w:rsidR="00380761">
        <w:rPr>
          <w:rFonts w:hint="eastAsia"/>
          <w:szCs w:val="21"/>
        </w:rPr>
        <w:t>）</w:t>
      </w:r>
      <w:r w:rsidR="00380761">
        <w:rPr>
          <w:rFonts w:hint="eastAsia"/>
          <w:szCs w:val="21"/>
        </w:rPr>
        <w:t>loss</w:t>
      </w:r>
      <w:r w:rsidR="00450689">
        <w:rPr>
          <w:rFonts w:hint="eastAsia"/>
          <w:szCs w:val="21"/>
        </w:rPr>
        <w:t>。</w:t>
      </w:r>
    </w:p>
    <w:p w14:paraId="6E1A1CF3" w14:textId="0CF740AE" w:rsidR="00774C60" w:rsidRPr="00212C34" w:rsidRDefault="00FC5C22" w:rsidP="00F96D33">
      <w:pPr>
        <w:pStyle w:val="2"/>
        <w:snapToGrid w:val="0"/>
        <w:spacing w:after="0" w:line="300" w:lineRule="exact"/>
        <w:ind w:leftChars="0" w:left="0" w:firstLineChars="200" w:firstLine="420"/>
        <w:rPr>
          <w:szCs w:val="21"/>
        </w:rPr>
      </w:pPr>
      <w:r>
        <w:rPr>
          <w:rFonts w:hint="eastAsia"/>
          <w:szCs w:val="21"/>
        </w:rPr>
        <w:t>LCE</w:t>
      </w:r>
      <w:r>
        <w:rPr>
          <w:rFonts w:hint="eastAsia"/>
          <w:szCs w:val="21"/>
        </w:rPr>
        <w:t>损失的</w:t>
      </w:r>
      <w:r w:rsidR="00CD4EBC" w:rsidRPr="00212C34">
        <w:rPr>
          <w:szCs w:val="21"/>
        </w:rPr>
        <w:t>设计上</w:t>
      </w:r>
      <w:r w:rsidR="00256810" w:rsidRPr="00212C34">
        <w:rPr>
          <w:szCs w:val="21"/>
        </w:rPr>
        <w:t>主要目标是</w:t>
      </w:r>
      <w:r w:rsidR="0080496A" w:rsidRPr="00212C34">
        <w:rPr>
          <w:szCs w:val="21"/>
        </w:rPr>
        <w:t>借助加权算法更好的统筹融合</w:t>
      </w:r>
      <w:proofErr w:type="spellStart"/>
      <w:r w:rsidR="0080496A" w:rsidRPr="00212C34">
        <w:rPr>
          <w:szCs w:val="21"/>
        </w:rPr>
        <w:t>Lovasz</w:t>
      </w:r>
      <w:proofErr w:type="spellEnd"/>
      <w:r w:rsidR="0080496A" w:rsidRPr="00212C34">
        <w:rPr>
          <w:szCs w:val="21"/>
        </w:rPr>
        <w:t>及交叉</w:t>
      </w:r>
      <w:proofErr w:type="gramStart"/>
      <w:r w:rsidR="0080496A" w:rsidRPr="00212C34">
        <w:rPr>
          <w:szCs w:val="21"/>
        </w:rPr>
        <w:t>熵</w:t>
      </w:r>
      <w:proofErr w:type="gramEnd"/>
      <w:r w:rsidR="00D33F2E" w:rsidRPr="00212C34">
        <w:rPr>
          <w:szCs w:val="21"/>
        </w:rPr>
        <w:t>损失</w:t>
      </w:r>
      <w:r w:rsidR="0080496A" w:rsidRPr="00212C34">
        <w:rPr>
          <w:szCs w:val="21"/>
        </w:rPr>
        <w:t>两者的优势。</w:t>
      </w:r>
      <w:r w:rsidR="00774C60" w:rsidRPr="00212C34">
        <w:rPr>
          <w:szCs w:val="21"/>
        </w:rPr>
        <w:t>具体思路如下：</w:t>
      </w:r>
    </w:p>
    <w:p w14:paraId="7C4098D0" w14:textId="142591E9" w:rsidR="00774C60" w:rsidRPr="00212C34" w:rsidRDefault="00774C60" w:rsidP="00F96D33">
      <w:pPr>
        <w:pStyle w:val="2"/>
        <w:snapToGrid w:val="0"/>
        <w:spacing w:after="0" w:line="300" w:lineRule="exact"/>
        <w:ind w:leftChars="0" w:left="0" w:firstLineChars="200" w:firstLine="420"/>
        <w:rPr>
          <w:szCs w:val="21"/>
        </w:rPr>
      </w:pPr>
      <w:r w:rsidRPr="00212C34">
        <w:rPr>
          <w:szCs w:val="21"/>
        </w:rPr>
        <w:t>1</w:t>
      </w:r>
      <w:r w:rsidRPr="00212C34">
        <w:rPr>
          <w:szCs w:val="21"/>
        </w:rPr>
        <w:t>、</w:t>
      </w:r>
      <w:r w:rsidR="0080496A" w:rsidRPr="00212C34">
        <w:rPr>
          <w:szCs w:val="21"/>
        </w:rPr>
        <w:t>如前文所说，</w:t>
      </w:r>
      <w:proofErr w:type="spellStart"/>
      <w:r w:rsidR="0080496A" w:rsidRPr="00212C34">
        <w:rPr>
          <w:szCs w:val="21"/>
        </w:rPr>
        <w:t>Lovasz</w:t>
      </w:r>
      <w:proofErr w:type="spellEnd"/>
      <w:r w:rsidR="0080496A" w:rsidRPr="00212C34">
        <w:rPr>
          <w:szCs w:val="21"/>
        </w:rPr>
        <w:t>是基于</w:t>
      </w:r>
      <w:proofErr w:type="spellStart"/>
      <w:r w:rsidR="0080496A" w:rsidRPr="00212C34">
        <w:rPr>
          <w:szCs w:val="21"/>
        </w:rPr>
        <w:t>IoU</w:t>
      </w:r>
      <w:proofErr w:type="spellEnd"/>
      <w:r w:rsidR="0080496A" w:rsidRPr="00212C34">
        <w:rPr>
          <w:szCs w:val="21"/>
        </w:rPr>
        <w:t>设计的损失函数，而</w:t>
      </w:r>
      <w:proofErr w:type="spellStart"/>
      <w:r w:rsidR="0080496A" w:rsidRPr="00212C34">
        <w:rPr>
          <w:szCs w:val="21"/>
        </w:rPr>
        <w:t>IoU</w:t>
      </w:r>
      <w:proofErr w:type="spellEnd"/>
      <w:r w:rsidR="0080496A" w:rsidRPr="00212C34">
        <w:rPr>
          <w:szCs w:val="21"/>
        </w:rPr>
        <w:t>也是近年来图像语义分割领域</w:t>
      </w:r>
      <w:proofErr w:type="gramStart"/>
      <w:r w:rsidR="0080496A" w:rsidRPr="00212C34">
        <w:rPr>
          <w:szCs w:val="21"/>
        </w:rPr>
        <w:t>最</w:t>
      </w:r>
      <w:proofErr w:type="gramEnd"/>
      <w:r w:rsidR="0080496A" w:rsidRPr="00212C34">
        <w:rPr>
          <w:szCs w:val="21"/>
        </w:rPr>
        <w:t>权威的评价指标，其可以帮助网络模型取得一个较优的评测成绩。</w:t>
      </w:r>
      <w:r w:rsidR="00AD25F4" w:rsidRPr="00212C34">
        <w:rPr>
          <w:szCs w:val="21"/>
        </w:rPr>
        <w:t>而</w:t>
      </w:r>
      <w:proofErr w:type="spellStart"/>
      <w:r w:rsidR="00AD25F4" w:rsidRPr="00212C34">
        <w:rPr>
          <w:szCs w:val="21"/>
        </w:rPr>
        <w:t>Lovasz</w:t>
      </w:r>
      <w:proofErr w:type="spellEnd"/>
      <w:r w:rsidR="00AD25F4" w:rsidRPr="00212C34">
        <w:rPr>
          <w:szCs w:val="21"/>
        </w:rPr>
        <w:t xml:space="preserve"> </w:t>
      </w:r>
      <w:r w:rsidR="00D33F2E" w:rsidRPr="00212C34">
        <w:rPr>
          <w:szCs w:val="21"/>
        </w:rPr>
        <w:t>损失</w:t>
      </w:r>
      <w:r w:rsidR="00AD25F4" w:rsidRPr="00212C34">
        <w:rPr>
          <w:szCs w:val="21"/>
        </w:rPr>
        <w:t>对于网络及数据集等要求也较高，因为</w:t>
      </w:r>
      <w:r w:rsidR="0008551E">
        <w:rPr>
          <w:rFonts w:hint="eastAsia"/>
          <w:szCs w:val="21"/>
        </w:rPr>
        <w:t>在高分遥感图像语义分割中</w:t>
      </w:r>
      <w:r w:rsidR="00AD25F4" w:rsidRPr="00212C34">
        <w:rPr>
          <w:szCs w:val="21"/>
        </w:rPr>
        <w:t>表现不佳。</w:t>
      </w:r>
    </w:p>
    <w:p w14:paraId="639BEA29" w14:textId="3CDA768F" w:rsidR="00774C60" w:rsidRPr="00212C34" w:rsidRDefault="00774C60" w:rsidP="00F96D33">
      <w:pPr>
        <w:pStyle w:val="2"/>
        <w:snapToGrid w:val="0"/>
        <w:spacing w:after="0" w:line="300" w:lineRule="exact"/>
        <w:ind w:leftChars="0" w:left="0" w:firstLineChars="200" w:firstLine="420"/>
        <w:rPr>
          <w:szCs w:val="21"/>
        </w:rPr>
      </w:pPr>
      <w:r w:rsidRPr="00212C34">
        <w:rPr>
          <w:szCs w:val="21"/>
        </w:rPr>
        <w:t>2</w:t>
      </w:r>
      <w:r w:rsidRPr="00212C34">
        <w:rPr>
          <w:szCs w:val="21"/>
        </w:rPr>
        <w:t>、</w:t>
      </w:r>
      <w:r w:rsidR="003808A8" w:rsidRPr="00212C34">
        <w:rPr>
          <w:szCs w:val="21"/>
        </w:rPr>
        <w:t>这样的前提下，交叉</w:t>
      </w:r>
      <w:proofErr w:type="gramStart"/>
      <w:r w:rsidR="003808A8" w:rsidRPr="00212C34">
        <w:rPr>
          <w:szCs w:val="21"/>
        </w:rPr>
        <w:t>熵</w:t>
      </w:r>
      <w:proofErr w:type="gramEnd"/>
      <w:r w:rsidR="00D33F2E" w:rsidRPr="00212C34">
        <w:rPr>
          <w:szCs w:val="21"/>
        </w:rPr>
        <w:t>损失</w:t>
      </w:r>
      <w:r w:rsidR="003808A8" w:rsidRPr="00212C34">
        <w:rPr>
          <w:szCs w:val="21"/>
        </w:rPr>
        <w:t>作为一个经典而可行性极强的损失函数，虽然是基于传统的准确率为基准设计，但是其稳定性也能够在一定程度上帮助网络顺利收敛学习。</w:t>
      </w:r>
    </w:p>
    <w:p w14:paraId="48BF293F" w14:textId="09CE0F26" w:rsidR="00DC18D0" w:rsidRPr="00212C34" w:rsidRDefault="00774C60" w:rsidP="00F96D33">
      <w:pPr>
        <w:pStyle w:val="2"/>
        <w:snapToGrid w:val="0"/>
        <w:spacing w:after="0" w:line="300" w:lineRule="exact"/>
        <w:ind w:leftChars="0" w:left="0" w:firstLineChars="200" w:firstLine="420"/>
        <w:rPr>
          <w:szCs w:val="21"/>
        </w:rPr>
      </w:pPr>
      <w:r w:rsidRPr="00212C34">
        <w:rPr>
          <w:szCs w:val="21"/>
        </w:rPr>
        <w:t>3</w:t>
      </w:r>
      <w:r w:rsidRPr="00212C34">
        <w:rPr>
          <w:szCs w:val="21"/>
        </w:rPr>
        <w:t>、</w:t>
      </w:r>
      <w:r w:rsidR="00DC18D0" w:rsidRPr="00212C34">
        <w:rPr>
          <w:szCs w:val="21"/>
        </w:rPr>
        <w:t>将两者加权综合后，理论上</w:t>
      </w:r>
      <w:r w:rsidR="0008551E">
        <w:rPr>
          <w:rFonts w:hint="eastAsia"/>
          <w:szCs w:val="21"/>
        </w:rPr>
        <w:t>既</w:t>
      </w:r>
      <w:r w:rsidR="00DC18D0" w:rsidRPr="00212C34">
        <w:rPr>
          <w:szCs w:val="21"/>
        </w:rPr>
        <w:t>能够追求较高</w:t>
      </w:r>
      <w:proofErr w:type="spellStart"/>
      <w:r w:rsidR="00DC18D0" w:rsidRPr="00212C34">
        <w:rPr>
          <w:szCs w:val="21"/>
        </w:rPr>
        <w:t>IoU</w:t>
      </w:r>
      <w:proofErr w:type="spellEnd"/>
      <w:r w:rsidR="00DC18D0" w:rsidRPr="00212C34">
        <w:rPr>
          <w:szCs w:val="21"/>
        </w:rPr>
        <w:t>得分，</w:t>
      </w:r>
      <w:r w:rsidR="0008551E">
        <w:rPr>
          <w:rFonts w:hint="eastAsia"/>
          <w:szCs w:val="21"/>
        </w:rPr>
        <w:t>又</w:t>
      </w:r>
      <w:r w:rsidR="00345344" w:rsidRPr="00212C34">
        <w:rPr>
          <w:szCs w:val="21"/>
        </w:rPr>
        <w:t>能减缓</w:t>
      </w:r>
      <w:r w:rsidR="00DC18D0" w:rsidRPr="00212C34">
        <w:rPr>
          <w:szCs w:val="21"/>
        </w:rPr>
        <w:t>数据集等因素的限制影响</w:t>
      </w:r>
      <w:r w:rsidR="000E4DF8" w:rsidRPr="00212C34">
        <w:rPr>
          <w:szCs w:val="21"/>
        </w:rPr>
        <w:t>，</w:t>
      </w:r>
      <w:r w:rsidRPr="00212C34">
        <w:rPr>
          <w:szCs w:val="21"/>
        </w:rPr>
        <w:t>帮助网络顺利学习收敛。</w:t>
      </w:r>
      <w:r w:rsidR="00DD4422">
        <w:rPr>
          <w:rFonts w:hint="eastAsia"/>
          <w:szCs w:val="21"/>
        </w:rPr>
        <w:t>因此，加权</w:t>
      </w:r>
      <w:r w:rsidR="006A4D3A" w:rsidRPr="00212C34">
        <w:rPr>
          <w:szCs w:val="21"/>
        </w:rPr>
        <w:t>综合</w:t>
      </w:r>
      <w:r w:rsidR="00D33F2E" w:rsidRPr="00212C34">
        <w:rPr>
          <w:szCs w:val="21"/>
        </w:rPr>
        <w:t>损失</w:t>
      </w:r>
      <w:r w:rsidR="00DD4422">
        <w:rPr>
          <w:rFonts w:hint="eastAsia"/>
          <w:szCs w:val="21"/>
        </w:rPr>
        <w:t>函数</w:t>
      </w:r>
      <w:r w:rsidR="000E4DF8" w:rsidRPr="00212C34">
        <w:rPr>
          <w:szCs w:val="21"/>
        </w:rPr>
        <w:t>更适用于</w:t>
      </w:r>
      <w:r w:rsidR="00E2250F" w:rsidRPr="00212C34">
        <w:rPr>
          <w:szCs w:val="21"/>
        </w:rPr>
        <w:t>较</w:t>
      </w:r>
      <w:r w:rsidR="000E4DF8" w:rsidRPr="00212C34">
        <w:rPr>
          <w:szCs w:val="21"/>
        </w:rPr>
        <w:t>小数据集下的</w:t>
      </w:r>
      <w:r w:rsidR="00A83974" w:rsidRPr="00212C34">
        <w:rPr>
          <w:szCs w:val="21"/>
        </w:rPr>
        <w:t>遥感图像</w:t>
      </w:r>
      <w:r w:rsidR="000E4DF8" w:rsidRPr="00212C34">
        <w:rPr>
          <w:szCs w:val="21"/>
        </w:rPr>
        <w:t>语义分割任务。</w:t>
      </w:r>
    </w:p>
    <w:p w14:paraId="1D909E80" w14:textId="2E7EEC67" w:rsidR="004F6B2A" w:rsidRPr="00212C34" w:rsidRDefault="004F6B2A" w:rsidP="00F96D33">
      <w:pPr>
        <w:pStyle w:val="2"/>
        <w:snapToGrid w:val="0"/>
        <w:spacing w:after="0" w:line="300" w:lineRule="exact"/>
        <w:ind w:leftChars="0" w:left="0" w:firstLineChars="200" w:firstLine="420"/>
        <w:rPr>
          <w:szCs w:val="21"/>
        </w:rPr>
      </w:pPr>
      <w:r w:rsidRPr="00212C34">
        <w:rPr>
          <w:szCs w:val="21"/>
        </w:rPr>
        <w:t>综上，本文</w:t>
      </w:r>
      <w:r w:rsidR="003C113C" w:rsidRPr="00212C34">
        <w:rPr>
          <w:szCs w:val="21"/>
        </w:rPr>
        <w:t>借助加权的思想</w:t>
      </w:r>
      <w:r w:rsidRPr="00212C34">
        <w:rPr>
          <w:szCs w:val="21"/>
        </w:rPr>
        <w:t>设计一种全新的加权综合</w:t>
      </w:r>
      <w:r w:rsidR="00D33F2E" w:rsidRPr="00212C34">
        <w:rPr>
          <w:szCs w:val="21"/>
        </w:rPr>
        <w:t>损失</w:t>
      </w:r>
      <w:r w:rsidR="00DD4422">
        <w:rPr>
          <w:rFonts w:hint="eastAsia"/>
          <w:szCs w:val="21"/>
        </w:rPr>
        <w:t>函数</w:t>
      </w:r>
      <w:r w:rsidRPr="00212C34">
        <w:rPr>
          <w:szCs w:val="21"/>
        </w:rPr>
        <w:t>，旨在能</w:t>
      </w:r>
      <w:r w:rsidR="007C3916" w:rsidRPr="00212C34">
        <w:rPr>
          <w:szCs w:val="21"/>
        </w:rPr>
        <w:t>结合</w:t>
      </w:r>
      <w:proofErr w:type="gramStart"/>
      <w:r w:rsidR="007C3916" w:rsidRPr="00212C34">
        <w:rPr>
          <w:szCs w:val="21"/>
        </w:rPr>
        <w:t>交叉熵及</w:t>
      </w:r>
      <w:proofErr w:type="spellStart"/>
      <w:proofErr w:type="gramEnd"/>
      <w:r w:rsidR="007C3916" w:rsidRPr="00212C34">
        <w:rPr>
          <w:szCs w:val="21"/>
        </w:rPr>
        <w:t>Lovasz</w:t>
      </w:r>
      <w:proofErr w:type="spellEnd"/>
      <w:r w:rsidR="00D33F2E" w:rsidRPr="00212C34">
        <w:rPr>
          <w:szCs w:val="21"/>
        </w:rPr>
        <w:t>损失</w:t>
      </w:r>
      <w:r w:rsidR="00734290" w:rsidRPr="00212C34">
        <w:rPr>
          <w:szCs w:val="21"/>
        </w:rPr>
        <w:t>两者</w:t>
      </w:r>
      <w:r w:rsidR="007C3916" w:rsidRPr="00212C34">
        <w:rPr>
          <w:szCs w:val="21"/>
        </w:rPr>
        <w:t>的</w:t>
      </w:r>
      <w:r w:rsidR="00734290" w:rsidRPr="00212C34">
        <w:rPr>
          <w:szCs w:val="21"/>
        </w:rPr>
        <w:t>学习</w:t>
      </w:r>
      <w:r w:rsidR="007C3916" w:rsidRPr="00212C34">
        <w:rPr>
          <w:szCs w:val="21"/>
        </w:rPr>
        <w:t>优势，</w:t>
      </w:r>
      <w:r w:rsidR="00DD4422">
        <w:rPr>
          <w:rFonts w:hint="eastAsia"/>
          <w:szCs w:val="21"/>
        </w:rPr>
        <w:t>帮助</w:t>
      </w:r>
      <w:r w:rsidR="00926F3A" w:rsidRPr="00212C34">
        <w:rPr>
          <w:szCs w:val="21"/>
        </w:rPr>
        <w:t>网络</w:t>
      </w:r>
      <w:r w:rsidR="00D606DB" w:rsidRPr="00212C34">
        <w:rPr>
          <w:szCs w:val="21"/>
        </w:rPr>
        <w:t>在</w:t>
      </w:r>
      <w:r w:rsidRPr="00212C34">
        <w:rPr>
          <w:szCs w:val="21"/>
        </w:rPr>
        <w:t>较小数据集下</w:t>
      </w:r>
      <w:r w:rsidR="00DF54C4" w:rsidRPr="00212C34">
        <w:rPr>
          <w:szCs w:val="21"/>
        </w:rPr>
        <w:t>更好地</w:t>
      </w:r>
      <w:r w:rsidRPr="00212C34">
        <w:rPr>
          <w:szCs w:val="21"/>
        </w:rPr>
        <w:t>完成相对复杂的语义分割任务</w:t>
      </w:r>
      <w:r w:rsidR="00160E23" w:rsidRPr="00212C34">
        <w:rPr>
          <w:szCs w:val="21"/>
        </w:rPr>
        <w:t>。</w:t>
      </w:r>
    </w:p>
    <w:p w14:paraId="51B39EC5" w14:textId="2A3AEE0F" w:rsidR="002252D2" w:rsidRPr="00DB7ED6" w:rsidRDefault="00DB7ED6" w:rsidP="00D86BAC">
      <w:pPr>
        <w:spacing w:beforeLines="50" w:before="156" w:afterLines="50" w:after="156"/>
        <w:rPr>
          <w:rFonts w:ascii="宋体" w:eastAsia="宋体" w:hAnsi="宋体" w:cs="Times New Roman"/>
          <w:b/>
          <w:bCs/>
          <w:sz w:val="28"/>
          <w:szCs w:val="28"/>
        </w:rPr>
      </w:pPr>
      <w:r w:rsidRPr="00DB7ED6">
        <w:rPr>
          <w:rFonts w:ascii="宋体" w:eastAsia="宋体" w:hAnsi="宋体" w:cs="Times New Roman"/>
          <w:b/>
          <w:bCs/>
          <w:sz w:val="28"/>
          <w:szCs w:val="28"/>
        </w:rPr>
        <w:t>3</w:t>
      </w:r>
      <w:r w:rsidR="002252D2" w:rsidRPr="00DB7ED6">
        <w:rPr>
          <w:rFonts w:ascii="宋体" w:eastAsia="宋体" w:hAnsi="宋体" w:cs="Times New Roman"/>
          <w:b/>
          <w:bCs/>
          <w:sz w:val="28"/>
          <w:szCs w:val="28"/>
        </w:rPr>
        <w:t>、</w:t>
      </w:r>
      <w:r w:rsidR="00215265" w:rsidRPr="00DB7ED6">
        <w:rPr>
          <w:rFonts w:ascii="宋体" w:eastAsia="宋体" w:hAnsi="宋体" w:cs="Times New Roman"/>
          <w:b/>
          <w:bCs/>
          <w:sz w:val="28"/>
          <w:szCs w:val="28"/>
        </w:rPr>
        <w:t>实验与分析</w:t>
      </w:r>
    </w:p>
    <w:p w14:paraId="73F8FACB" w14:textId="440218BF" w:rsidR="00B074B6" w:rsidRPr="0091789F" w:rsidRDefault="00DB7ED6" w:rsidP="00D86BAC">
      <w:pPr>
        <w:spacing w:beforeLines="50" w:before="156" w:afterLines="50" w:after="156"/>
        <w:rPr>
          <w:rFonts w:ascii="Times New Roman" w:eastAsia="宋体" w:hAnsi="Times New Roman" w:cs="Times New Roman"/>
          <w:b/>
          <w:bCs/>
          <w:szCs w:val="21"/>
        </w:rPr>
      </w:pPr>
      <w:r w:rsidRPr="0091789F">
        <w:rPr>
          <w:rFonts w:ascii="Times New Roman" w:eastAsia="宋体" w:hAnsi="Times New Roman" w:cs="Times New Roman"/>
          <w:b/>
          <w:bCs/>
          <w:szCs w:val="21"/>
        </w:rPr>
        <w:t>3</w:t>
      </w:r>
      <w:r w:rsidR="00215265" w:rsidRPr="0091789F">
        <w:rPr>
          <w:rFonts w:ascii="Times New Roman" w:eastAsia="宋体" w:hAnsi="Times New Roman" w:cs="Times New Roman"/>
          <w:b/>
          <w:bCs/>
          <w:szCs w:val="21"/>
        </w:rPr>
        <w:t xml:space="preserve">.1 </w:t>
      </w:r>
      <w:r w:rsidR="00215265" w:rsidRPr="0091789F">
        <w:rPr>
          <w:rFonts w:ascii="Times New Roman" w:eastAsia="宋体" w:hAnsi="Times New Roman" w:cs="Times New Roman"/>
          <w:b/>
          <w:bCs/>
          <w:szCs w:val="21"/>
        </w:rPr>
        <w:t>数据集</w:t>
      </w:r>
      <w:r w:rsidR="00C4393C" w:rsidRPr="0091789F">
        <w:rPr>
          <w:rFonts w:ascii="Times New Roman" w:eastAsia="宋体" w:hAnsi="Times New Roman" w:cs="Times New Roman"/>
          <w:b/>
          <w:bCs/>
          <w:szCs w:val="21"/>
        </w:rPr>
        <w:t>及实验环境</w:t>
      </w:r>
      <w:r w:rsidR="00215265" w:rsidRPr="0091789F">
        <w:rPr>
          <w:rFonts w:ascii="Times New Roman" w:eastAsia="宋体" w:hAnsi="Times New Roman" w:cs="Times New Roman"/>
          <w:b/>
          <w:bCs/>
          <w:szCs w:val="21"/>
        </w:rPr>
        <w:t>介绍</w:t>
      </w:r>
    </w:p>
    <w:p w14:paraId="40CFFF13" w14:textId="01495D56" w:rsidR="009077DB" w:rsidRPr="00DB7ED6" w:rsidRDefault="00215265" w:rsidP="00F96D33">
      <w:pPr>
        <w:pStyle w:val="2"/>
        <w:snapToGrid w:val="0"/>
        <w:spacing w:after="0" w:line="300" w:lineRule="exact"/>
        <w:ind w:leftChars="0" w:left="0" w:firstLineChars="200" w:firstLine="420"/>
        <w:rPr>
          <w:szCs w:val="21"/>
        </w:rPr>
      </w:pPr>
      <w:r w:rsidRPr="00DB7ED6">
        <w:rPr>
          <w:szCs w:val="21"/>
        </w:rPr>
        <w:t>本实验中所选用数据集出自</w:t>
      </w:r>
      <w:r w:rsidRPr="00DB7ED6">
        <w:rPr>
          <w:szCs w:val="21"/>
        </w:rPr>
        <w:t>2017</w:t>
      </w:r>
      <w:r w:rsidRPr="00DB7ED6">
        <w:rPr>
          <w:szCs w:val="21"/>
        </w:rPr>
        <w:t>年</w:t>
      </w:r>
      <w:r w:rsidR="00C62C91" w:rsidRPr="00C62C91">
        <w:rPr>
          <w:rFonts w:hint="eastAsia"/>
          <w:szCs w:val="21"/>
        </w:rPr>
        <w:t>《</w:t>
      </w:r>
      <w:r w:rsidR="00C62C91" w:rsidRPr="00C62C91">
        <w:rPr>
          <w:szCs w:val="21"/>
        </w:rPr>
        <w:t xml:space="preserve">BDCI </w:t>
      </w:r>
      <w:r w:rsidR="00C62C91" w:rsidRPr="00C62C91">
        <w:rPr>
          <w:szCs w:val="21"/>
        </w:rPr>
        <w:t>2017</w:t>
      </w:r>
      <w:r w:rsidR="00C62C91" w:rsidRPr="00C62C91">
        <w:rPr>
          <w:szCs w:val="21"/>
        </w:rPr>
        <w:t>佳格数据卫星影像的</w:t>
      </w:r>
      <w:r w:rsidR="00C62C91" w:rsidRPr="00C62C91">
        <w:rPr>
          <w:szCs w:val="21"/>
        </w:rPr>
        <w:t>AI</w:t>
      </w:r>
      <w:r w:rsidR="00C62C91" w:rsidRPr="00C62C91">
        <w:rPr>
          <w:szCs w:val="21"/>
        </w:rPr>
        <w:t>分类与识别》竞赛数据集</w:t>
      </w:r>
      <w:r w:rsidR="00603617">
        <w:rPr>
          <w:rFonts w:hint="eastAsia"/>
          <w:szCs w:val="21"/>
        </w:rPr>
        <w:t>，总数据集</w:t>
      </w:r>
      <w:r w:rsidRPr="00DB7ED6">
        <w:rPr>
          <w:szCs w:val="21"/>
        </w:rPr>
        <w:t>为五张大尺寸高分遥感图像及其人工标注图，尺寸大小分别为</w:t>
      </w:r>
      <w:r w:rsidRPr="00DB7ED6">
        <w:rPr>
          <w:szCs w:val="21"/>
        </w:rPr>
        <w:t>5664×5142</w:t>
      </w:r>
      <w:r w:rsidRPr="00DB7ED6">
        <w:rPr>
          <w:szCs w:val="21"/>
        </w:rPr>
        <w:t>、</w:t>
      </w:r>
      <w:r w:rsidRPr="00DB7ED6">
        <w:rPr>
          <w:szCs w:val="21"/>
        </w:rPr>
        <w:t>7969×7939</w:t>
      </w:r>
      <w:r w:rsidRPr="00DB7ED6">
        <w:rPr>
          <w:szCs w:val="21"/>
        </w:rPr>
        <w:t>、</w:t>
      </w:r>
      <w:r w:rsidRPr="00DB7ED6">
        <w:rPr>
          <w:szCs w:val="21"/>
        </w:rPr>
        <w:t>3357×6116</w:t>
      </w:r>
      <w:r w:rsidRPr="00DB7ED6">
        <w:rPr>
          <w:szCs w:val="21"/>
        </w:rPr>
        <w:t>、</w:t>
      </w:r>
      <w:r w:rsidRPr="00DB7ED6">
        <w:rPr>
          <w:szCs w:val="21"/>
        </w:rPr>
        <w:t>7969×7939</w:t>
      </w:r>
      <w:r w:rsidRPr="00DB7ED6">
        <w:rPr>
          <w:szCs w:val="21"/>
        </w:rPr>
        <w:t>、</w:t>
      </w:r>
      <w:r w:rsidRPr="00DB7ED6">
        <w:rPr>
          <w:szCs w:val="21"/>
        </w:rPr>
        <w:t>4011×2470</w:t>
      </w:r>
      <w:r w:rsidRPr="00DB7ED6">
        <w:rPr>
          <w:szCs w:val="21"/>
        </w:rPr>
        <w:t>（单位均为像素）。</w:t>
      </w:r>
    </w:p>
    <w:p w14:paraId="76E8EAE8" w14:textId="16F23A69" w:rsidR="009077DB" w:rsidRPr="00DB7ED6" w:rsidRDefault="009077DB" w:rsidP="00F96D33">
      <w:pPr>
        <w:pStyle w:val="2"/>
        <w:snapToGrid w:val="0"/>
        <w:spacing w:after="0" w:line="300" w:lineRule="exact"/>
        <w:ind w:leftChars="0" w:left="0" w:firstLineChars="200" w:firstLine="420"/>
        <w:rPr>
          <w:szCs w:val="21"/>
        </w:rPr>
      </w:pPr>
      <w:r w:rsidRPr="00DB7ED6">
        <w:rPr>
          <w:szCs w:val="21"/>
        </w:rPr>
        <w:t>本文实验中选取了其中四张图像（尺寸分别为</w:t>
      </w:r>
      <w:r w:rsidRPr="00DB7ED6">
        <w:rPr>
          <w:szCs w:val="21"/>
        </w:rPr>
        <w:t>5664×5142</w:t>
      </w:r>
      <w:r w:rsidRPr="00DB7ED6">
        <w:rPr>
          <w:szCs w:val="21"/>
        </w:rPr>
        <w:t>、</w:t>
      </w:r>
      <w:r w:rsidRPr="00DB7ED6">
        <w:rPr>
          <w:szCs w:val="21"/>
        </w:rPr>
        <w:t>7969×7939</w:t>
      </w:r>
      <w:r w:rsidRPr="00DB7ED6">
        <w:rPr>
          <w:szCs w:val="21"/>
        </w:rPr>
        <w:t>、</w:t>
      </w:r>
      <w:r w:rsidRPr="00DB7ED6">
        <w:rPr>
          <w:szCs w:val="21"/>
        </w:rPr>
        <w:t>7969×7939</w:t>
      </w:r>
      <w:r w:rsidRPr="00DB7ED6">
        <w:rPr>
          <w:szCs w:val="21"/>
        </w:rPr>
        <w:t>、</w:t>
      </w:r>
      <w:r w:rsidRPr="00DB7ED6">
        <w:rPr>
          <w:szCs w:val="21"/>
        </w:rPr>
        <w:t>4011×2470</w:t>
      </w:r>
      <w:r w:rsidRPr="00DB7ED6">
        <w:rPr>
          <w:szCs w:val="21"/>
        </w:rPr>
        <w:t>）作为训练集和验证集，剩下的图像（</w:t>
      </w:r>
      <w:r w:rsidRPr="00DB7ED6">
        <w:rPr>
          <w:szCs w:val="21"/>
        </w:rPr>
        <w:t>3357×6116</w:t>
      </w:r>
      <w:r w:rsidRPr="00DB7ED6">
        <w:rPr>
          <w:szCs w:val="21"/>
        </w:rPr>
        <w:t>）作为测试集检验模型。</w:t>
      </w:r>
    </w:p>
    <w:p w14:paraId="46B7B1EC" w14:textId="62EEB3B2" w:rsidR="009077DB" w:rsidRDefault="003F4EEF" w:rsidP="00F96D33">
      <w:pPr>
        <w:pStyle w:val="2"/>
        <w:snapToGrid w:val="0"/>
        <w:spacing w:after="0" w:line="300" w:lineRule="exact"/>
        <w:ind w:leftChars="0" w:left="0" w:firstLineChars="200" w:firstLine="420"/>
        <w:rPr>
          <w:szCs w:val="21"/>
        </w:rPr>
      </w:pPr>
      <w:r w:rsidRPr="00DB7ED6">
        <w:rPr>
          <w:szCs w:val="21"/>
        </w:rPr>
        <w:t>实验中</w:t>
      </w:r>
      <w:r w:rsidR="009077DB" w:rsidRPr="00DB7ED6">
        <w:rPr>
          <w:szCs w:val="21"/>
        </w:rPr>
        <w:t>为了降低计算负荷及受显存限制，所有高清遥感大图和其</w:t>
      </w:r>
      <w:r w:rsidR="009077DB" w:rsidRPr="00DB7ED6">
        <w:rPr>
          <w:szCs w:val="21"/>
        </w:rPr>
        <w:t>label</w:t>
      </w:r>
      <w:r w:rsidR="009077DB" w:rsidRPr="00DB7ED6">
        <w:rPr>
          <w:szCs w:val="21"/>
        </w:rPr>
        <w:t>均切割成了多个</w:t>
      </w:r>
      <w:r w:rsidR="009077DB" w:rsidRPr="00DB7ED6">
        <w:rPr>
          <w:szCs w:val="21"/>
        </w:rPr>
        <w:t>256×256</w:t>
      </w:r>
      <w:r w:rsidR="009077DB" w:rsidRPr="00DB7ED6">
        <w:rPr>
          <w:szCs w:val="21"/>
        </w:rPr>
        <w:t>像素</w:t>
      </w:r>
      <w:proofErr w:type="gramStart"/>
      <w:r w:rsidR="009077DB" w:rsidRPr="00DB7ED6">
        <w:rPr>
          <w:szCs w:val="21"/>
        </w:rPr>
        <w:t>小图再送入</w:t>
      </w:r>
      <w:proofErr w:type="gramEnd"/>
      <w:r w:rsidR="009077DB" w:rsidRPr="00DB7ED6">
        <w:rPr>
          <w:szCs w:val="21"/>
        </w:rPr>
        <w:t>通道，后按</w:t>
      </w:r>
      <w:r w:rsidR="009077DB" w:rsidRPr="00DB7ED6">
        <w:rPr>
          <w:szCs w:val="21"/>
        </w:rPr>
        <w:t>8</w:t>
      </w:r>
      <w:r w:rsidR="009077DB" w:rsidRPr="00DB7ED6">
        <w:rPr>
          <w:szCs w:val="21"/>
        </w:rPr>
        <w:t>个作为一个批次</w:t>
      </w:r>
      <w:r w:rsidR="00944884">
        <w:rPr>
          <w:rFonts w:hint="eastAsia"/>
          <w:szCs w:val="21"/>
        </w:rPr>
        <w:t>(</w:t>
      </w:r>
      <w:r w:rsidR="00944884">
        <w:rPr>
          <w:szCs w:val="21"/>
        </w:rPr>
        <w:t>batch)</w:t>
      </w:r>
      <w:r w:rsidR="009077DB" w:rsidRPr="00DB7ED6">
        <w:rPr>
          <w:szCs w:val="21"/>
        </w:rPr>
        <w:t>分批输入网络，即网络每次运算的单位是一个小批次，这也有效降低了资源的负荷。最终经过图像增强及切割后，共有</w:t>
      </w:r>
      <w:r w:rsidR="009077DB" w:rsidRPr="00DB7ED6">
        <w:rPr>
          <w:szCs w:val="21"/>
        </w:rPr>
        <w:t>50000</w:t>
      </w:r>
      <w:r w:rsidR="009077DB" w:rsidRPr="00DB7ED6">
        <w:rPr>
          <w:szCs w:val="21"/>
        </w:rPr>
        <w:t>张小图用于网络训练。</w:t>
      </w:r>
    </w:p>
    <w:p w14:paraId="2E4DAF18" w14:textId="79347B50" w:rsidR="009D4A27" w:rsidRDefault="009D4A27" w:rsidP="00F96D33">
      <w:pPr>
        <w:pStyle w:val="2"/>
        <w:snapToGrid w:val="0"/>
        <w:spacing w:after="0" w:line="300" w:lineRule="exact"/>
        <w:ind w:leftChars="0" w:left="0" w:firstLineChars="200" w:firstLine="420"/>
        <w:rPr>
          <w:szCs w:val="21"/>
        </w:rPr>
      </w:pPr>
      <w:r w:rsidRPr="009D4A27">
        <w:rPr>
          <w:rFonts w:hint="eastAsia"/>
          <w:szCs w:val="21"/>
        </w:rPr>
        <w:t>本实验软硬件如表</w:t>
      </w:r>
      <w:r>
        <w:rPr>
          <w:rFonts w:hint="eastAsia"/>
          <w:szCs w:val="21"/>
        </w:rPr>
        <w:t>1</w:t>
      </w:r>
      <w:r w:rsidRPr="009D4A27">
        <w:rPr>
          <w:szCs w:val="21"/>
        </w:rPr>
        <w:t>所示：</w:t>
      </w:r>
    </w:p>
    <w:p w14:paraId="3F4BD758" w14:textId="4E6C0CDF" w:rsidR="00F21D19" w:rsidRPr="001D4A9C" w:rsidRDefault="00F21D19" w:rsidP="00493329">
      <w:pPr>
        <w:autoSpaceDE w:val="0"/>
        <w:autoSpaceDN w:val="0"/>
        <w:adjustRightInd w:val="0"/>
        <w:spacing w:beforeLines="50" w:before="156"/>
        <w:jc w:val="center"/>
        <w:rPr>
          <w:rFonts w:ascii="宋体" w:eastAsia="宋体" w:hAnsi="宋体"/>
          <w:b/>
          <w:color w:val="000000"/>
          <w:sz w:val="18"/>
          <w:szCs w:val="18"/>
        </w:rPr>
      </w:pPr>
      <w:r w:rsidRPr="001D4A9C">
        <w:rPr>
          <w:rFonts w:ascii="宋体" w:eastAsia="宋体" w:hAnsi="宋体" w:hint="eastAsia"/>
          <w:b/>
          <w:color w:val="000000"/>
          <w:sz w:val="18"/>
          <w:szCs w:val="18"/>
        </w:rPr>
        <w:t>表</w:t>
      </w:r>
      <w:r>
        <w:rPr>
          <w:rFonts w:ascii="宋体" w:eastAsia="宋体" w:hAnsi="宋体" w:hint="eastAsia"/>
          <w:b/>
          <w:color w:val="000000"/>
          <w:sz w:val="18"/>
          <w:szCs w:val="18"/>
        </w:rPr>
        <w:t>1</w:t>
      </w:r>
      <w:r w:rsidRPr="001D4A9C">
        <w:rPr>
          <w:rFonts w:ascii="宋体" w:eastAsia="宋体" w:hAnsi="宋体" w:hint="eastAsia"/>
          <w:b/>
          <w:color w:val="000000"/>
          <w:sz w:val="18"/>
          <w:szCs w:val="18"/>
        </w:rPr>
        <w:t xml:space="preserve"> </w:t>
      </w:r>
      <w:r>
        <w:rPr>
          <w:rFonts w:ascii="宋体" w:eastAsia="宋体" w:hAnsi="宋体" w:hint="eastAsia"/>
          <w:b/>
          <w:color w:val="000000"/>
          <w:sz w:val="18"/>
          <w:szCs w:val="18"/>
        </w:rPr>
        <w:t>实验软硬件情况</w:t>
      </w:r>
    </w:p>
    <w:p w14:paraId="5B912B1A" w14:textId="38F5EEB6" w:rsidR="00F21D19" w:rsidRPr="004A3970" w:rsidRDefault="00F21D19" w:rsidP="00F21D19">
      <w:pPr>
        <w:autoSpaceDE w:val="0"/>
        <w:autoSpaceDN w:val="0"/>
        <w:adjustRightInd w:val="0"/>
        <w:jc w:val="center"/>
        <w:rPr>
          <w:rFonts w:ascii="Times New Roman" w:eastAsia="宋体" w:hAnsi="Times New Roman" w:cs="Times New Roman"/>
          <w:b/>
          <w:color w:val="000000"/>
          <w:sz w:val="18"/>
          <w:szCs w:val="18"/>
        </w:rPr>
      </w:pPr>
      <w:r w:rsidRPr="004A3970">
        <w:rPr>
          <w:rFonts w:ascii="Times New Roman" w:eastAsia="宋体" w:hAnsi="Times New Roman" w:cs="Times New Roman"/>
          <w:b/>
          <w:color w:val="000000"/>
          <w:sz w:val="18"/>
          <w:szCs w:val="18"/>
        </w:rPr>
        <w:t xml:space="preserve">Table 1 </w:t>
      </w:r>
      <w:r w:rsidR="001701B2" w:rsidRPr="001701B2">
        <w:rPr>
          <w:rFonts w:ascii="Times New Roman" w:eastAsia="宋体" w:hAnsi="Times New Roman" w:cs="Times New Roman"/>
          <w:b/>
          <w:color w:val="000000"/>
          <w:sz w:val="18"/>
          <w:szCs w:val="18"/>
        </w:rPr>
        <w:t>Experimental hardware and software</w:t>
      </w:r>
    </w:p>
    <w:tbl>
      <w:tblPr>
        <w:tblW w:w="0" w:type="auto"/>
        <w:jc w:val="center"/>
        <w:tblLook w:val="04A0" w:firstRow="1" w:lastRow="0" w:firstColumn="1" w:lastColumn="0" w:noHBand="0" w:noVBand="1"/>
      </w:tblPr>
      <w:tblGrid>
        <w:gridCol w:w="1195"/>
        <w:gridCol w:w="3627"/>
      </w:tblGrid>
      <w:tr w:rsidR="00C73746" w:rsidRPr="00236672" w14:paraId="4D37606B" w14:textId="77777777" w:rsidTr="00C73746">
        <w:trPr>
          <w:jc w:val="center"/>
        </w:trPr>
        <w:tc>
          <w:tcPr>
            <w:tcW w:w="1195" w:type="dxa"/>
            <w:tcBorders>
              <w:top w:val="single" w:sz="12" w:space="0" w:color="auto"/>
              <w:bottom w:val="single" w:sz="4" w:space="0" w:color="auto"/>
            </w:tcBorders>
            <w:shd w:val="clear" w:color="auto" w:fill="auto"/>
          </w:tcPr>
          <w:p w14:paraId="063B776B" w14:textId="77777777" w:rsidR="00C73746" w:rsidRPr="0015123E" w:rsidRDefault="00C73746" w:rsidP="005833D8">
            <w:pPr>
              <w:jc w:val="center"/>
              <w:rPr>
                <w:rFonts w:ascii="Times New Roman" w:eastAsia="宋体" w:hAnsi="Times New Roman" w:cs="Times New Roman"/>
                <w:sz w:val="15"/>
                <w:szCs w:val="15"/>
              </w:rPr>
            </w:pPr>
            <w:r w:rsidRPr="0015123E">
              <w:rPr>
                <w:rFonts w:ascii="Times New Roman" w:eastAsia="宋体" w:hAnsi="Times New Roman" w:cs="Times New Roman"/>
                <w:sz w:val="15"/>
                <w:szCs w:val="15"/>
              </w:rPr>
              <w:t>软硬件名称</w:t>
            </w:r>
          </w:p>
        </w:tc>
        <w:tc>
          <w:tcPr>
            <w:tcW w:w="3627" w:type="dxa"/>
            <w:tcBorders>
              <w:top w:val="single" w:sz="12" w:space="0" w:color="auto"/>
              <w:bottom w:val="single" w:sz="4" w:space="0" w:color="auto"/>
            </w:tcBorders>
            <w:shd w:val="clear" w:color="auto" w:fill="auto"/>
          </w:tcPr>
          <w:p w14:paraId="3260F8D9" w14:textId="77777777" w:rsidR="00C73746" w:rsidRPr="0015123E" w:rsidRDefault="00C73746" w:rsidP="005833D8">
            <w:pPr>
              <w:jc w:val="center"/>
              <w:rPr>
                <w:rFonts w:ascii="Times New Roman" w:eastAsia="宋体" w:hAnsi="Times New Roman" w:cs="Times New Roman"/>
                <w:sz w:val="15"/>
                <w:szCs w:val="15"/>
              </w:rPr>
            </w:pPr>
            <w:r w:rsidRPr="0015123E">
              <w:rPr>
                <w:rFonts w:ascii="Times New Roman" w:eastAsia="宋体" w:hAnsi="Times New Roman" w:cs="Times New Roman"/>
                <w:sz w:val="15"/>
                <w:szCs w:val="15"/>
              </w:rPr>
              <w:t>版本</w:t>
            </w:r>
            <w:r w:rsidRPr="0015123E">
              <w:rPr>
                <w:rFonts w:ascii="Times New Roman" w:eastAsia="宋体" w:hAnsi="Times New Roman" w:cs="Times New Roman"/>
                <w:sz w:val="15"/>
                <w:szCs w:val="15"/>
              </w:rPr>
              <w:t>/</w:t>
            </w:r>
            <w:r w:rsidRPr="0015123E">
              <w:rPr>
                <w:rFonts w:ascii="Times New Roman" w:eastAsia="宋体" w:hAnsi="Times New Roman" w:cs="Times New Roman"/>
                <w:sz w:val="15"/>
                <w:szCs w:val="15"/>
              </w:rPr>
              <w:t>型号</w:t>
            </w:r>
          </w:p>
        </w:tc>
      </w:tr>
      <w:tr w:rsidR="00C73746" w:rsidRPr="00236672" w14:paraId="3933E0BD" w14:textId="77777777" w:rsidTr="00C73746">
        <w:trPr>
          <w:jc w:val="center"/>
        </w:trPr>
        <w:tc>
          <w:tcPr>
            <w:tcW w:w="1195" w:type="dxa"/>
            <w:tcBorders>
              <w:top w:val="single" w:sz="4" w:space="0" w:color="auto"/>
            </w:tcBorders>
            <w:shd w:val="clear" w:color="auto" w:fill="auto"/>
          </w:tcPr>
          <w:p w14:paraId="607ABC90" w14:textId="77777777" w:rsidR="00C73746" w:rsidRPr="0015123E" w:rsidRDefault="00C73746" w:rsidP="005833D8">
            <w:pPr>
              <w:jc w:val="center"/>
              <w:rPr>
                <w:rFonts w:ascii="Times New Roman" w:eastAsia="宋体" w:hAnsi="Times New Roman" w:cs="Times New Roman"/>
                <w:sz w:val="15"/>
                <w:szCs w:val="15"/>
              </w:rPr>
            </w:pPr>
            <w:r w:rsidRPr="0015123E">
              <w:rPr>
                <w:rFonts w:ascii="Times New Roman" w:eastAsia="宋体" w:hAnsi="Times New Roman" w:cs="Times New Roman"/>
                <w:sz w:val="15"/>
                <w:szCs w:val="15"/>
              </w:rPr>
              <w:t>深度学习框架</w:t>
            </w:r>
          </w:p>
        </w:tc>
        <w:tc>
          <w:tcPr>
            <w:tcW w:w="3627" w:type="dxa"/>
            <w:tcBorders>
              <w:top w:val="single" w:sz="4" w:space="0" w:color="auto"/>
            </w:tcBorders>
            <w:shd w:val="clear" w:color="auto" w:fill="auto"/>
          </w:tcPr>
          <w:p w14:paraId="5FA0DC64" w14:textId="77777777" w:rsidR="00C73746" w:rsidRPr="0015123E" w:rsidRDefault="00C73746" w:rsidP="005833D8">
            <w:pPr>
              <w:jc w:val="center"/>
              <w:rPr>
                <w:rFonts w:ascii="Times New Roman" w:eastAsia="宋体" w:hAnsi="Times New Roman" w:cs="Times New Roman"/>
                <w:sz w:val="15"/>
                <w:szCs w:val="15"/>
              </w:rPr>
            </w:pPr>
            <w:proofErr w:type="spellStart"/>
            <w:r w:rsidRPr="0015123E">
              <w:rPr>
                <w:rFonts w:ascii="Times New Roman" w:eastAsia="宋体" w:hAnsi="Times New Roman" w:cs="Times New Roman"/>
                <w:sz w:val="15"/>
                <w:szCs w:val="15"/>
              </w:rPr>
              <w:t>Keras</w:t>
            </w:r>
            <w:proofErr w:type="spellEnd"/>
            <w:r w:rsidRPr="0015123E">
              <w:rPr>
                <w:rFonts w:ascii="Times New Roman" w:eastAsia="宋体" w:hAnsi="Times New Roman" w:cs="Times New Roman"/>
                <w:sz w:val="15"/>
                <w:szCs w:val="15"/>
              </w:rPr>
              <w:t xml:space="preserve"> 2.1.0</w:t>
            </w:r>
          </w:p>
        </w:tc>
      </w:tr>
      <w:tr w:rsidR="00C73746" w:rsidRPr="00236672" w14:paraId="32F2712B" w14:textId="77777777" w:rsidTr="00C73746">
        <w:trPr>
          <w:jc w:val="center"/>
        </w:trPr>
        <w:tc>
          <w:tcPr>
            <w:tcW w:w="1195" w:type="dxa"/>
            <w:shd w:val="clear" w:color="auto" w:fill="auto"/>
          </w:tcPr>
          <w:p w14:paraId="16418888" w14:textId="77777777" w:rsidR="00C73746" w:rsidRPr="0015123E" w:rsidRDefault="00C73746" w:rsidP="005833D8">
            <w:pPr>
              <w:jc w:val="center"/>
              <w:rPr>
                <w:rFonts w:ascii="Times New Roman" w:eastAsia="宋体" w:hAnsi="Times New Roman" w:cs="Times New Roman"/>
                <w:sz w:val="15"/>
                <w:szCs w:val="15"/>
              </w:rPr>
            </w:pPr>
            <w:proofErr w:type="spellStart"/>
            <w:r w:rsidRPr="0015123E">
              <w:rPr>
                <w:rFonts w:ascii="Times New Roman" w:eastAsia="宋体" w:hAnsi="Times New Roman" w:cs="Times New Roman"/>
                <w:sz w:val="15"/>
                <w:szCs w:val="15"/>
              </w:rPr>
              <w:t>Opencv</w:t>
            </w:r>
            <w:proofErr w:type="spellEnd"/>
          </w:p>
        </w:tc>
        <w:tc>
          <w:tcPr>
            <w:tcW w:w="3627" w:type="dxa"/>
            <w:shd w:val="clear" w:color="auto" w:fill="auto"/>
          </w:tcPr>
          <w:p w14:paraId="6B1F8306" w14:textId="77777777" w:rsidR="00C73746" w:rsidRPr="0015123E" w:rsidRDefault="00C73746" w:rsidP="005833D8">
            <w:pPr>
              <w:jc w:val="center"/>
              <w:rPr>
                <w:rFonts w:ascii="Times New Roman" w:eastAsia="宋体" w:hAnsi="Times New Roman" w:cs="Times New Roman"/>
                <w:sz w:val="15"/>
                <w:szCs w:val="15"/>
              </w:rPr>
            </w:pPr>
            <w:r w:rsidRPr="0015123E">
              <w:rPr>
                <w:rFonts w:ascii="Times New Roman" w:eastAsia="宋体" w:hAnsi="Times New Roman" w:cs="Times New Roman"/>
                <w:sz w:val="15"/>
                <w:szCs w:val="15"/>
              </w:rPr>
              <w:t>3.4.2</w:t>
            </w:r>
          </w:p>
        </w:tc>
      </w:tr>
      <w:tr w:rsidR="00C73746" w:rsidRPr="00236672" w14:paraId="1D0D2D77" w14:textId="77777777" w:rsidTr="00C73746">
        <w:trPr>
          <w:jc w:val="center"/>
        </w:trPr>
        <w:tc>
          <w:tcPr>
            <w:tcW w:w="1195" w:type="dxa"/>
            <w:shd w:val="clear" w:color="auto" w:fill="auto"/>
          </w:tcPr>
          <w:p w14:paraId="19EC5F5B" w14:textId="77777777" w:rsidR="00C73746" w:rsidRPr="0015123E" w:rsidRDefault="00C73746" w:rsidP="005833D8">
            <w:pPr>
              <w:jc w:val="center"/>
              <w:rPr>
                <w:rFonts w:ascii="Times New Roman" w:eastAsia="宋体" w:hAnsi="Times New Roman" w:cs="Times New Roman"/>
                <w:sz w:val="15"/>
                <w:szCs w:val="15"/>
              </w:rPr>
            </w:pPr>
            <w:r w:rsidRPr="0015123E">
              <w:rPr>
                <w:rFonts w:ascii="Times New Roman" w:eastAsia="宋体" w:hAnsi="Times New Roman" w:cs="Times New Roman"/>
                <w:sz w:val="15"/>
                <w:szCs w:val="15"/>
              </w:rPr>
              <w:t>CPU</w:t>
            </w:r>
            <w:r w:rsidRPr="0015123E">
              <w:rPr>
                <w:rFonts w:ascii="Times New Roman" w:eastAsia="宋体" w:hAnsi="Times New Roman" w:cs="Times New Roman"/>
                <w:sz w:val="15"/>
                <w:szCs w:val="15"/>
              </w:rPr>
              <w:t>型号</w:t>
            </w:r>
          </w:p>
        </w:tc>
        <w:tc>
          <w:tcPr>
            <w:tcW w:w="3627" w:type="dxa"/>
            <w:shd w:val="clear" w:color="auto" w:fill="auto"/>
          </w:tcPr>
          <w:p w14:paraId="1C12ECA5" w14:textId="77777777" w:rsidR="00C73746" w:rsidRPr="0015123E" w:rsidRDefault="00C73746" w:rsidP="005833D8">
            <w:pPr>
              <w:jc w:val="center"/>
              <w:rPr>
                <w:rFonts w:ascii="Times New Roman" w:eastAsia="宋体" w:hAnsi="Times New Roman" w:cs="Times New Roman"/>
                <w:sz w:val="15"/>
                <w:szCs w:val="15"/>
              </w:rPr>
            </w:pPr>
            <w:r w:rsidRPr="0015123E">
              <w:rPr>
                <w:rFonts w:ascii="Times New Roman" w:eastAsia="宋体" w:hAnsi="Times New Roman" w:cs="Times New Roman"/>
                <w:sz w:val="15"/>
                <w:szCs w:val="15"/>
              </w:rPr>
              <w:t xml:space="preserve">Intel® </w:t>
            </w:r>
            <w:proofErr w:type="gramStart"/>
            <w:r w:rsidRPr="0015123E">
              <w:rPr>
                <w:rFonts w:ascii="Times New Roman" w:eastAsia="宋体" w:hAnsi="Times New Roman" w:cs="Times New Roman"/>
                <w:sz w:val="15"/>
                <w:szCs w:val="15"/>
              </w:rPr>
              <w:t>Core(</w:t>
            </w:r>
            <w:proofErr w:type="gramEnd"/>
            <w:r w:rsidRPr="0015123E">
              <w:rPr>
                <w:rFonts w:ascii="Times New Roman" w:eastAsia="宋体" w:hAnsi="Times New Roman" w:cs="Times New Roman"/>
                <w:sz w:val="15"/>
                <w:szCs w:val="15"/>
              </w:rPr>
              <w:t>TM)i7-9750H CPU @ 2.60GHz 2.59GHz</w:t>
            </w:r>
          </w:p>
        </w:tc>
      </w:tr>
      <w:tr w:rsidR="00C73746" w:rsidRPr="00236672" w14:paraId="09148DA5" w14:textId="77777777" w:rsidTr="00C73746">
        <w:trPr>
          <w:jc w:val="center"/>
        </w:trPr>
        <w:tc>
          <w:tcPr>
            <w:tcW w:w="1195" w:type="dxa"/>
            <w:tcBorders>
              <w:bottom w:val="single" w:sz="12" w:space="0" w:color="auto"/>
            </w:tcBorders>
            <w:shd w:val="clear" w:color="auto" w:fill="auto"/>
          </w:tcPr>
          <w:p w14:paraId="1D95F890" w14:textId="77777777" w:rsidR="00C73746" w:rsidRPr="0015123E" w:rsidRDefault="00C73746" w:rsidP="005833D8">
            <w:pPr>
              <w:jc w:val="center"/>
              <w:rPr>
                <w:rFonts w:ascii="Times New Roman" w:eastAsia="宋体" w:hAnsi="Times New Roman" w:cs="Times New Roman"/>
                <w:sz w:val="15"/>
                <w:szCs w:val="15"/>
              </w:rPr>
            </w:pPr>
            <w:r w:rsidRPr="0015123E">
              <w:rPr>
                <w:rFonts w:ascii="Times New Roman" w:eastAsia="宋体" w:hAnsi="Times New Roman" w:cs="Times New Roman"/>
                <w:sz w:val="15"/>
                <w:szCs w:val="15"/>
              </w:rPr>
              <w:t>GPU</w:t>
            </w:r>
            <w:r w:rsidRPr="0015123E">
              <w:rPr>
                <w:rFonts w:ascii="Times New Roman" w:eastAsia="宋体" w:hAnsi="Times New Roman" w:cs="Times New Roman"/>
                <w:sz w:val="15"/>
                <w:szCs w:val="15"/>
              </w:rPr>
              <w:t>型号</w:t>
            </w:r>
          </w:p>
        </w:tc>
        <w:tc>
          <w:tcPr>
            <w:tcW w:w="3627" w:type="dxa"/>
            <w:tcBorders>
              <w:bottom w:val="single" w:sz="12" w:space="0" w:color="auto"/>
            </w:tcBorders>
            <w:shd w:val="clear" w:color="auto" w:fill="auto"/>
          </w:tcPr>
          <w:p w14:paraId="1D6D66FC" w14:textId="77777777" w:rsidR="00C73746" w:rsidRPr="0015123E" w:rsidRDefault="00C73746" w:rsidP="005833D8">
            <w:pPr>
              <w:jc w:val="center"/>
              <w:rPr>
                <w:rFonts w:ascii="Times New Roman" w:eastAsia="宋体" w:hAnsi="Times New Roman" w:cs="Times New Roman"/>
                <w:sz w:val="15"/>
                <w:szCs w:val="15"/>
              </w:rPr>
            </w:pPr>
            <w:r w:rsidRPr="0015123E">
              <w:rPr>
                <w:rFonts w:ascii="Times New Roman" w:eastAsia="宋体" w:hAnsi="Times New Roman" w:cs="Times New Roman"/>
                <w:sz w:val="15"/>
                <w:szCs w:val="15"/>
              </w:rPr>
              <w:t>NVIDIA GeForce RTX 2060(5980MB)</w:t>
            </w:r>
          </w:p>
        </w:tc>
      </w:tr>
    </w:tbl>
    <w:p w14:paraId="7AE673C3" w14:textId="77777777" w:rsidR="00CC1C6D" w:rsidRPr="0091789F" w:rsidRDefault="009935DA" w:rsidP="00CC1C6D">
      <w:pPr>
        <w:pStyle w:val="2"/>
        <w:snapToGrid w:val="0"/>
        <w:spacing w:beforeLines="50" w:before="156" w:afterLines="50" w:after="156" w:line="300" w:lineRule="exact"/>
        <w:ind w:leftChars="0" w:left="0"/>
        <w:rPr>
          <w:b/>
          <w:bCs/>
          <w:szCs w:val="21"/>
        </w:rPr>
      </w:pPr>
      <w:r w:rsidRPr="0091789F">
        <w:rPr>
          <w:b/>
          <w:bCs/>
          <w:szCs w:val="21"/>
        </w:rPr>
        <w:t>3.2 SWA</w:t>
      </w:r>
      <w:r w:rsidRPr="0091789F">
        <w:rPr>
          <w:b/>
          <w:bCs/>
          <w:szCs w:val="21"/>
        </w:rPr>
        <w:t>性能比较实验</w:t>
      </w:r>
    </w:p>
    <w:p w14:paraId="73C845D1" w14:textId="1810FA03" w:rsidR="00DC7255" w:rsidRPr="00CC1C6D" w:rsidRDefault="007A2AE3" w:rsidP="00EF5AA7">
      <w:pPr>
        <w:pStyle w:val="2"/>
        <w:snapToGrid w:val="0"/>
        <w:spacing w:beforeLines="50" w:before="156" w:afterLines="50" w:after="156" w:line="300" w:lineRule="exact"/>
        <w:ind w:leftChars="0" w:left="0" w:firstLine="407"/>
        <w:rPr>
          <w:rFonts w:ascii="宋体" w:hAnsi="宋体"/>
          <w:b/>
          <w:bCs/>
          <w:szCs w:val="21"/>
        </w:rPr>
        <w:sectPr w:rsidR="00DC7255" w:rsidRPr="00CC1C6D" w:rsidSect="00123527">
          <w:type w:val="continuous"/>
          <w:pgSz w:w="11906" w:h="16838"/>
          <w:pgMar w:top="1440" w:right="1134" w:bottom="1440" w:left="1134" w:header="851" w:footer="992" w:gutter="0"/>
          <w:cols w:num="2" w:space="425"/>
          <w:docGrid w:type="linesAndChars" w:linePitch="312"/>
        </w:sectPr>
      </w:pPr>
      <w:r w:rsidRPr="007A2AE3">
        <w:rPr>
          <w:rFonts w:hint="eastAsia"/>
          <w:szCs w:val="21"/>
        </w:rPr>
        <w:t>首先从训练曲线中分析优化器</w:t>
      </w:r>
      <w:r w:rsidRPr="007A2AE3">
        <w:rPr>
          <w:szCs w:val="21"/>
        </w:rPr>
        <w:t>SWA</w:t>
      </w:r>
      <w:r w:rsidRPr="007A2AE3">
        <w:rPr>
          <w:szCs w:val="21"/>
        </w:rPr>
        <w:t>的优势。实验采取对比实验，将两个其他参数均相同的网络进行结果比较。网络结构为</w:t>
      </w:r>
      <w:r w:rsidRPr="007A2AE3">
        <w:rPr>
          <w:szCs w:val="21"/>
        </w:rPr>
        <w:t>Res-</w:t>
      </w:r>
      <w:proofErr w:type="spellStart"/>
      <w:r w:rsidRPr="007A2AE3">
        <w:rPr>
          <w:szCs w:val="21"/>
        </w:rPr>
        <w:t>Unet</w:t>
      </w:r>
      <w:proofErr w:type="spellEnd"/>
      <w:r w:rsidRPr="007A2AE3">
        <w:rPr>
          <w:szCs w:val="21"/>
        </w:rPr>
        <w:t>，损失函数为</w:t>
      </w:r>
      <w:proofErr w:type="spellStart"/>
      <w:r w:rsidRPr="007A2AE3">
        <w:rPr>
          <w:szCs w:val="21"/>
        </w:rPr>
        <w:t>lovasz</w:t>
      </w:r>
      <w:proofErr w:type="spellEnd"/>
      <w:r w:rsidRPr="007A2AE3">
        <w:rPr>
          <w:szCs w:val="21"/>
        </w:rPr>
        <w:t>与交叉</w:t>
      </w:r>
      <w:proofErr w:type="gramStart"/>
      <w:r w:rsidRPr="007A2AE3">
        <w:rPr>
          <w:szCs w:val="21"/>
        </w:rPr>
        <w:t>熵</w:t>
      </w:r>
      <w:proofErr w:type="gramEnd"/>
      <w:r w:rsidRPr="007A2AE3">
        <w:rPr>
          <w:szCs w:val="21"/>
        </w:rPr>
        <w:t>加权</w:t>
      </w:r>
      <w:r w:rsidR="007A451A">
        <w:rPr>
          <w:rFonts w:hint="eastAsia"/>
          <w:szCs w:val="21"/>
        </w:rPr>
        <w:t>损失</w:t>
      </w:r>
      <w:r w:rsidRPr="007A2AE3">
        <w:rPr>
          <w:szCs w:val="21"/>
        </w:rPr>
        <w:t>。其中一个网络采用</w:t>
      </w:r>
      <w:r w:rsidRPr="007A2AE3">
        <w:rPr>
          <w:szCs w:val="21"/>
        </w:rPr>
        <w:t>Adam</w:t>
      </w:r>
      <w:r w:rsidRPr="007A2AE3">
        <w:rPr>
          <w:szCs w:val="21"/>
        </w:rPr>
        <w:t>优化器，另一个为用</w:t>
      </w:r>
      <w:r w:rsidRPr="007A2AE3">
        <w:rPr>
          <w:szCs w:val="21"/>
        </w:rPr>
        <w:t>SWA</w:t>
      </w:r>
      <w:r w:rsidRPr="007A2AE3">
        <w:rPr>
          <w:szCs w:val="21"/>
        </w:rPr>
        <w:t>优化过的</w:t>
      </w:r>
      <w:r w:rsidRPr="007A2AE3">
        <w:rPr>
          <w:szCs w:val="21"/>
        </w:rPr>
        <w:t>Adam</w:t>
      </w:r>
      <w:r w:rsidRPr="007A2AE3">
        <w:rPr>
          <w:szCs w:val="21"/>
        </w:rPr>
        <w:t>优化器。其训练相关参数曲线如图</w:t>
      </w:r>
      <w:r w:rsidRPr="007A2AE3">
        <w:rPr>
          <w:szCs w:val="21"/>
        </w:rPr>
        <w:t>4</w:t>
      </w:r>
      <w:r w:rsidRPr="007A2AE3">
        <w:rPr>
          <w:szCs w:val="21"/>
        </w:rPr>
        <w:t>所示</w:t>
      </w:r>
      <w:r w:rsidR="00C12583">
        <w:rPr>
          <w:rFonts w:hint="eastAsia"/>
          <w:szCs w:val="21"/>
        </w:rPr>
        <w:t>。</w:t>
      </w:r>
    </w:p>
    <w:p w14:paraId="7D8151F4" w14:textId="5898AA40" w:rsidR="00DC7255" w:rsidRDefault="00DC7255" w:rsidP="00DC7255">
      <w:pPr>
        <w:pStyle w:val="2"/>
        <w:keepNext/>
        <w:snapToGrid w:val="0"/>
        <w:spacing w:after="0" w:line="240" w:lineRule="auto"/>
        <w:ind w:leftChars="0" w:left="0"/>
        <w:jc w:val="center"/>
      </w:pPr>
      <w:r>
        <w:rPr>
          <w:noProof/>
        </w:rPr>
        <w:drawing>
          <wp:inline distT="0" distB="0" distL="0" distR="0" wp14:anchorId="4B052E6D" wp14:editId="5A66DD25">
            <wp:extent cx="4306716" cy="18886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59129" cy="1911657"/>
                    </a:xfrm>
                    <a:prstGeom prst="rect">
                      <a:avLst/>
                    </a:prstGeom>
                    <a:noFill/>
                    <a:ln>
                      <a:noFill/>
                    </a:ln>
                  </pic:spPr>
                </pic:pic>
              </a:graphicData>
            </a:graphic>
          </wp:inline>
        </w:drawing>
      </w:r>
    </w:p>
    <w:p w14:paraId="65320808" w14:textId="20A15870" w:rsidR="00DC7255" w:rsidRPr="00FA74E6" w:rsidRDefault="00DC7255" w:rsidP="00DC7255">
      <w:pPr>
        <w:pStyle w:val="2"/>
        <w:keepNext/>
        <w:snapToGrid w:val="0"/>
        <w:spacing w:after="0" w:line="240" w:lineRule="auto"/>
        <w:ind w:leftChars="0" w:left="0"/>
        <w:jc w:val="center"/>
        <w:rPr>
          <w:rFonts w:ascii="宋体" w:hAnsi="宋体"/>
          <w:sz w:val="15"/>
          <w:szCs w:val="15"/>
        </w:rPr>
      </w:pPr>
      <w:r w:rsidRPr="002856CC">
        <w:rPr>
          <w:rFonts w:ascii="宋体" w:hAnsi="宋体" w:hint="eastAsia"/>
          <w:sz w:val="15"/>
          <w:szCs w:val="15"/>
        </w:rPr>
        <w:t>（</w:t>
      </w:r>
      <w:r w:rsidRPr="002856CC">
        <w:rPr>
          <w:rFonts w:ascii="宋体" w:hAnsi="宋体"/>
          <w:sz w:val="15"/>
          <w:szCs w:val="15"/>
        </w:rPr>
        <w:t>a</w:t>
      </w:r>
      <w:r w:rsidRPr="002856CC">
        <w:rPr>
          <w:rFonts w:ascii="宋体" w:hAnsi="宋体" w:hint="eastAsia"/>
          <w:sz w:val="15"/>
          <w:szCs w:val="15"/>
        </w:rPr>
        <w:t>）未经SWA优化网络学习曲线</w:t>
      </w:r>
      <w:r>
        <w:rPr>
          <w:rFonts w:ascii="宋体" w:hAnsi="宋体" w:hint="eastAsia"/>
          <w:sz w:val="15"/>
          <w:szCs w:val="15"/>
        </w:rPr>
        <w:t xml:space="preserve"> </w:t>
      </w:r>
      <w:r>
        <w:rPr>
          <w:rFonts w:ascii="宋体" w:hAnsi="宋体"/>
          <w:sz w:val="15"/>
          <w:szCs w:val="15"/>
        </w:rPr>
        <w:t xml:space="preserve">                 </w:t>
      </w:r>
      <w:r w:rsidR="005929F3">
        <w:rPr>
          <w:rFonts w:ascii="宋体" w:hAnsi="宋体"/>
          <w:sz w:val="15"/>
          <w:szCs w:val="15"/>
        </w:rPr>
        <w:t xml:space="preserve">  </w:t>
      </w:r>
      <w:r w:rsidRPr="002856CC">
        <w:rPr>
          <w:rFonts w:ascii="宋体" w:hAnsi="宋体" w:hint="eastAsia"/>
          <w:sz w:val="15"/>
          <w:szCs w:val="15"/>
        </w:rPr>
        <w:t>（b）经SWA优化后网络学习曲线</w:t>
      </w:r>
    </w:p>
    <w:p w14:paraId="4B6B07A0" w14:textId="77777777" w:rsidR="00DC7255" w:rsidRPr="005820B3" w:rsidRDefault="00DC7255" w:rsidP="00DC7255">
      <w:pPr>
        <w:widowControl/>
        <w:jc w:val="center"/>
        <w:textAlignment w:val="center"/>
        <w:rPr>
          <w:rFonts w:ascii="宋体" w:hAnsi="宋体"/>
          <w:sz w:val="18"/>
          <w:szCs w:val="18"/>
        </w:rPr>
      </w:pPr>
      <w:r w:rsidRPr="005820B3">
        <w:rPr>
          <w:rFonts w:ascii="宋体" w:hAnsi="宋体" w:hint="eastAsia"/>
          <w:sz w:val="18"/>
          <w:szCs w:val="18"/>
        </w:rPr>
        <w:t>图</w:t>
      </w:r>
      <w:r>
        <w:rPr>
          <w:rFonts w:ascii="宋体" w:hAnsi="宋体" w:hint="eastAsia"/>
          <w:sz w:val="18"/>
          <w:szCs w:val="18"/>
        </w:rPr>
        <w:t>4</w:t>
      </w:r>
      <w:r w:rsidRPr="005820B3">
        <w:rPr>
          <w:rFonts w:ascii="宋体" w:hAnsi="宋体"/>
          <w:sz w:val="18"/>
          <w:szCs w:val="18"/>
        </w:rPr>
        <w:t xml:space="preserve"> </w:t>
      </w:r>
      <w:r>
        <w:rPr>
          <w:rFonts w:ascii="宋体" w:hAnsi="宋体" w:hint="eastAsia"/>
          <w:sz w:val="18"/>
          <w:szCs w:val="18"/>
        </w:rPr>
        <w:t>SWA</w:t>
      </w:r>
      <w:r>
        <w:rPr>
          <w:rFonts w:ascii="宋体" w:hAnsi="宋体" w:hint="eastAsia"/>
          <w:sz w:val="18"/>
          <w:szCs w:val="18"/>
        </w:rPr>
        <w:t>优化效果</w:t>
      </w:r>
    </w:p>
    <w:p w14:paraId="64107477" w14:textId="77777777" w:rsidR="00DC7255" w:rsidRDefault="00DC7255" w:rsidP="00DC7255">
      <w:pPr>
        <w:widowControl/>
        <w:jc w:val="center"/>
        <w:textAlignment w:val="center"/>
        <w:rPr>
          <w:sz w:val="18"/>
          <w:szCs w:val="18"/>
        </w:rPr>
      </w:pPr>
      <w:r w:rsidRPr="005820B3">
        <w:rPr>
          <w:sz w:val="18"/>
          <w:szCs w:val="18"/>
        </w:rPr>
        <w:t>Fig.</w:t>
      </w:r>
      <w:r>
        <w:rPr>
          <w:rFonts w:hint="eastAsia"/>
          <w:sz w:val="18"/>
          <w:szCs w:val="18"/>
        </w:rPr>
        <w:t xml:space="preserve">4 </w:t>
      </w:r>
      <w:r w:rsidRPr="00FA107C">
        <w:rPr>
          <w:sz w:val="18"/>
          <w:szCs w:val="18"/>
        </w:rPr>
        <w:t>SWA optimization effect</w:t>
      </w:r>
    </w:p>
    <w:p w14:paraId="786B02D1" w14:textId="57B77BE8" w:rsidR="00D70C69" w:rsidRDefault="00DC7255" w:rsidP="005929F3">
      <w:pPr>
        <w:pStyle w:val="2"/>
        <w:keepNext/>
        <w:snapToGrid w:val="0"/>
        <w:spacing w:after="0" w:line="240" w:lineRule="auto"/>
        <w:ind w:leftChars="0" w:left="0" w:firstLineChars="200" w:firstLine="300"/>
        <w:jc w:val="center"/>
        <w:rPr>
          <w:szCs w:val="21"/>
        </w:rPr>
      </w:pPr>
      <w:r w:rsidRPr="00547F41">
        <w:rPr>
          <w:rFonts w:ascii="宋体" w:hAnsi="宋体"/>
          <w:sz w:val="15"/>
          <w:szCs w:val="15"/>
        </w:rPr>
        <w:t>(</w:t>
      </w:r>
      <w:r>
        <w:rPr>
          <w:rFonts w:ascii="宋体" w:hAnsi="宋体" w:hint="eastAsia"/>
          <w:sz w:val="15"/>
          <w:szCs w:val="15"/>
        </w:rPr>
        <w:t>a</w:t>
      </w:r>
      <w:r w:rsidRPr="00547F41">
        <w:rPr>
          <w:rFonts w:ascii="宋体" w:hAnsi="宋体"/>
          <w:sz w:val="15"/>
          <w:szCs w:val="15"/>
        </w:rPr>
        <w:t>) Network learning song without SWA optimization; (b) Network learning curve after SWA optimizatio</w:t>
      </w:r>
      <w:r>
        <w:rPr>
          <w:rFonts w:ascii="宋体" w:hAnsi="宋体" w:hint="eastAsia"/>
          <w:sz w:val="15"/>
          <w:szCs w:val="15"/>
        </w:rPr>
        <w:t>n</w:t>
      </w:r>
    </w:p>
    <w:p w14:paraId="4DA90D99" w14:textId="77777777" w:rsidR="00DC7255" w:rsidRDefault="00DC7255" w:rsidP="00F96D33">
      <w:pPr>
        <w:pStyle w:val="2"/>
        <w:snapToGrid w:val="0"/>
        <w:spacing w:after="0" w:line="300" w:lineRule="exact"/>
        <w:ind w:leftChars="0" w:left="0" w:firstLineChars="200" w:firstLine="420"/>
        <w:rPr>
          <w:szCs w:val="21"/>
        </w:rPr>
        <w:sectPr w:rsidR="00DC7255" w:rsidSect="00DC7255">
          <w:type w:val="continuous"/>
          <w:pgSz w:w="11906" w:h="16838"/>
          <w:pgMar w:top="1440" w:right="1134" w:bottom="1440" w:left="1134" w:header="851" w:footer="992" w:gutter="0"/>
          <w:cols w:space="425"/>
          <w:docGrid w:type="linesAndChars" w:linePitch="312"/>
        </w:sectPr>
      </w:pPr>
    </w:p>
    <w:p w14:paraId="18736D78" w14:textId="652B6AB2" w:rsidR="00274F5D" w:rsidRPr="002A4C99" w:rsidRDefault="00274F5D" w:rsidP="00F96D33">
      <w:pPr>
        <w:pStyle w:val="2"/>
        <w:snapToGrid w:val="0"/>
        <w:spacing w:after="0" w:line="300" w:lineRule="exact"/>
        <w:ind w:leftChars="0" w:left="0" w:firstLineChars="200" w:firstLine="420"/>
        <w:rPr>
          <w:szCs w:val="21"/>
        </w:rPr>
      </w:pPr>
      <w:r w:rsidRPr="002A4C99">
        <w:rPr>
          <w:rFonts w:hint="eastAsia"/>
          <w:szCs w:val="21"/>
        </w:rPr>
        <w:lastRenderedPageBreak/>
        <w:t>从图</w:t>
      </w:r>
      <w:r w:rsidRPr="002A4C99">
        <w:rPr>
          <w:szCs w:val="21"/>
        </w:rPr>
        <w:t>4</w:t>
      </w:r>
      <w:r w:rsidRPr="002A4C99">
        <w:rPr>
          <w:szCs w:val="21"/>
        </w:rPr>
        <w:t>中可以看出，虽然</w:t>
      </w:r>
      <w:r w:rsidRPr="002A4C99">
        <w:rPr>
          <w:szCs w:val="21"/>
        </w:rPr>
        <w:t>SWA</w:t>
      </w:r>
      <w:r w:rsidRPr="002A4C99">
        <w:rPr>
          <w:szCs w:val="21"/>
        </w:rPr>
        <w:t>会使得初始</w:t>
      </w:r>
      <w:r w:rsidRPr="002A4C99">
        <w:rPr>
          <w:szCs w:val="21"/>
        </w:rPr>
        <w:t>Loss</w:t>
      </w:r>
      <w:r w:rsidRPr="002A4C99">
        <w:rPr>
          <w:szCs w:val="21"/>
        </w:rPr>
        <w:t>相对高一点，但是并不影响其收敛速度及效果，而且最终结果也稍优于没有使用</w:t>
      </w:r>
      <w:r w:rsidRPr="002A4C99">
        <w:rPr>
          <w:szCs w:val="21"/>
        </w:rPr>
        <w:t>SWA</w:t>
      </w:r>
      <w:r w:rsidRPr="002A4C99">
        <w:rPr>
          <w:szCs w:val="21"/>
        </w:rPr>
        <w:t>的模型。初始</w:t>
      </w:r>
      <w:r w:rsidRPr="002A4C99">
        <w:rPr>
          <w:szCs w:val="21"/>
        </w:rPr>
        <w:t>Loss</w:t>
      </w:r>
      <w:r w:rsidRPr="002A4C99">
        <w:rPr>
          <w:szCs w:val="21"/>
        </w:rPr>
        <w:t>较高在作者论文中也出现，原因推测是因为最开始的权重由于初始化的缘故并不</w:t>
      </w:r>
      <w:r>
        <w:rPr>
          <w:rFonts w:hint="eastAsia"/>
          <w:szCs w:val="21"/>
        </w:rPr>
        <w:t>是最佳的</w:t>
      </w:r>
      <w:r w:rsidRPr="002A4C99">
        <w:rPr>
          <w:szCs w:val="21"/>
        </w:rPr>
        <w:t>，导致</w:t>
      </w:r>
      <w:r w:rsidRPr="002A4C99">
        <w:rPr>
          <w:szCs w:val="21"/>
        </w:rPr>
        <w:t>Loss</w:t>
      </w:r>
      <w:r w:rsidRPr="002A4C99">
        <w:rPr>
          <w:szCs w:val="21"/>
        </w:rPr>
        <w:t>略高，但并不影响整体网络效果。除此之外</w:t>
      </w:r>
      <w:r w:rsidRPr="002A4C99">
        <w:rPr>
          <w:szCs w:val="21"/>
        </w:rPr>
        <w:t>SWA</w:t>
      </w:r>
      <w:r w:rsidRPr="002A4C99">
        <w:rPr>
          <w:szCs w:val="21"/>
        </w:rPr>
        <w:t>主要作用在于防止相关系数震荡。从图中可见</w:t>
      </w:r>
      <w:r w:rsidRPr="002A4C99">
        <w:rPr>
          <w:szCs w:val="21"/>
        </w:rPr>
        <w:t>SWA</w:t>
      </w:r>
      <w:r w:rsidRPr="002A4C99">
        <w:rPr>
          <w:szCs w:val="21"/>
        </w:rPr>
        <w:t>网络在收敛中抖动非常少，曲线平稳。而相同时期的几处曲线对比已经由红色框图框出，可以明显看出在没有</w:t>
      </w:r>
      <w:r w:rsidRPr="002A4C99">
        <w:rPr>
          <w:szCs w:val="21"/>
        </w:rPr>
        <w:t>SWA</w:t>
      </w:r>
      <w:r w:rsidRPr="002A4C99">
        <w:rPr>
          <w:szCs w:val="21"/>
        </w:rPr>
        <w:t>的情况下即便是</w:t>
      </w:r>
      <w:r w:rsidRPr="002A4C99">
        <w:rPr>
          <w:szCs w:val="21"/>
        </w:rPr>
        <w:t>Adam</w:t>
      </w:r>
      <w:r w:rsidRPr="002A4C99">
        <w:rPr>
          <w:szCs w:val="21"/>
        </w:rPr>
        <w:t>优化器也会使得曲线有大幅震荡，而相同时期相同网络有</w:t>
      </w:r>
      <w:r w:rsidRPr="002A4C99">
        <w:rPr>
          <w:szCs w:val="21"/>
        </w:rPr>
        <w:t>SWA</w:t>
      </w:r>
      <w:r w:rsidRPr="002A4C99">
        <w:rPr>
          <w:szCs w:val="21"/>
        </w:rPr>
        <w:t>的情况则大</w:t>
      </w:r>
      <w:r w:rsidRPr="002A4C99">
        <w:rPr>
          <w:rFonts w:hint="eastAsia"/>
          <w:szCs w:val="21"/>
        </w:rPr>
        <w:t>不相同，几乎是平稳过渡。</w:t>
      </w:r>
    </w:p>
    <w:p w14:paraId="22BCA872" w14:textId="77777777" w:rsidR="0083452D" w:rsidRDefault="00DF21DD" w:rsidP="0083452D">
      <w:pPr>
        <w:pStyle w:val="2"/>
        <w:snapToGrid w:val="0"/>
        <w:spacing w:after="0" w:line="300" w:lineRule="exact"/>
        <w:ind w:leftChars="0" w:left="0" w:firstLineChars="200" w:firstLine="420"/>
        <w:rPr>
          <w:szCs w:val="21"/>
        </w:rPr>
      </w:pPr>
      <w:r w:rsidRPr="002A4C99">
        <w:rPr>
          <w:rFonts w:hint="eastAsia"/>
          <w:szCs w:val="21"/>
        </w:rPr>
        <w:t>至此可以看出</w:t>
      </w:r>
      <w:r w:rsidRPr="002A4C99">
        <w:rPr>
          <w:szCs w:val="21"/>
        </w:rPr>
        <w:t>SWA</w:t>
      </w:r>
      <w:r w:rsidRPr="002A4C99">
        <w:rPr>
          <w:szCs w:val="21"/>
        </w:rPr>
        <w:t>清晰的学习优化效果，后续实验优化器均采用</w:t>
      </w:r>
      <w:r w:rsidRPr="002A4C99">
        <w:rPr>
          <w:szCs w:val="21"/>
        </w:rPr>
        <w:t>SWA</w:t>
      </w:r>
      <w:r w:rsidRPr="002A4C99">
        <w:rPr>
          <w:szCs w:val="21"/>
        </w:rPr>
        <w:t>进行包装。</w:t>
      </w:r>
    </w:p>
    <w:p w14:paraId="20AACA19" w14:textId="5EB6B7F9" w:rsidR="00577E36" w:rsidRPr="0091789F" w:rsidRDefault="00637307" w:rsidP="0083452D">
      <w:pPr>
        <w:pStyle w:val="2"/>
        <w:snapToGrid w:val="0"/>
        <w:spacing w:beforeLines="50" w:before="156" w:afterLines="50" w:after="156" w:line="240" w:lineRule="auto"/>
        <w:ind w:leftChars="0" w:left="0"/>
        <w:rPr>
          <w:b/>
          <w:bCs/>
          <w:szCs w:val="21"/>
        </w:rPr>
      </w:pPr>
      <w:r w:rsidRPr="0091789F">
        <w:rPr>
          <w:b/>
          <w:bCs/>
          <w:szCs w:val="21"/>
        </w:rPr>
        <w:t>3</w:t>
      </w:r>
      <w:r w:rsidR="003F4EEF" w:rsidRPr="0091789F">
        <w:rPr>
          <w:b/>
          <w:bCs/>
          <w:szCs w:val="21"/>
        </w:rPr>
        <w:t>.</w:t>
      </w:r>
      <w:r w:rsidR="008C1166" w:rsidRPr="0091789F">
        <w:rPr>
          <w:b/>
          <w:bCs/>
          <w:szCs w:val="21"/>
        </w:rPr>
        <w:t>3</w:t>
      </w:r>
      <w:r w:rsidR="00577E36" w:rsidRPr="0091789F">
        <w:rPr>
          <w:b/>
          <w:bCs/>
          <w:szCs w:val="21"/>
        </w:rPr>
        <w:t>损失函数性能比较实验</w:t>
      </w:r>
    </w:p>
    <w:p w14:paraId="18222D0F" w14:textId="023DACE4" w:rsidR="00190237" w:rsidRDefault="00283DCC" w:rsidP="00F96D33">
      <w:pPr>
        <w:pStyle w:val="2"/>
        <w:snapToGrid w:val="0"/>
        <w:spacing w:after="0" w:line="300" w:lineRule="exact"/>
        <w:ind w:leftChars="0" w:left="0" w:firstLineChars="200" w:firstLine="420"/>
        <w:rPr>
          <w:szCs w:val="21"/>
        </w:rPr>
      </w:pPr>
      <w:r w:rsidRPr="00DB7ED6">
        <w:rPr>
          <w:szCs w:val="21"/>
        </w:rPr>
        <w:t>在</w:t>
      </w:r>
      <w:r w:rsidR="00577E36" w:rsidRPr="00DB7ED6">
        <w:rPr>
          <w:szCs w:val="21"/>
        </w:rPr>
        <w:t>进行损失函数的性能对比</w:t>
      </w:r>
      <w:r w:rsidR="00672587">
        <w:rPr>
          <w:rFonts w:hint="eastAsia"/>
          <w:szCs w:val="21"/>
        </w:rPr>
        <w:t>实验</w:t>
      </w:r>
      <w:r w:rsidR="00577E36" w:rsidRPr="00DB7ED6">
        <w:rPr>
          <w:szCs w:val="21"/>
        </w:rPr>
        <w:t>前，首先需要通过测试</w:t>
      </w:r>
      <w:proofErr w:type="spellStart"/>
      <w:r w:rsidR="00577E36" w:rsidRPr="00DB7ED6">
        <w:rPr>
          <w:szCs w:val="21"/>
        </w:rPr>
        <w:t>Lo</w:t>
      </w:r>
      <w:r w:rsidR="00577E36" w:rsidRPr="00E63FBB">
        <w:rPr>
          <w:szCs w:val="21"/>
        </w:rPr>
        <w:t>vasz-</w:t>
      </w:r>
      <w:r w:rsidR="00683F86" w:rsidRPr="00E63FBB">
        <w:rPr>
          <w:szCs w:val="21"/>
        </w:rPr>
        <w:t>Crossentropy</w:t>
      </w:r>
      <w:proofErr w:type="spellEnd"/>
      <w:r w:rsidR="00577E36" w:rsidRPr="00E63FBB">
        <w:rPr>
          <w:szCs w:val="21"/>
        </w:rPr>
        <w:t>加权</w:t>
      </w:r>
      <w:r w:rsidR="00D33F2E" w:rsidRPr="00E63FBB">
        <w:rPr>
          <w:szCs w:val="21"/>
        </w:rPr>
        <w:t>损失</w:t>
      </w:r>
      <w:r w:rsidR="00577E36" w:rsidRPr="00E63FBB">
        <w:rPr>
          <w:szCs w:val="21"/>
        </w:rPr>
        <w:t>中</w:t>
      </w:r>
      <w:r w:rsidR="00577E36" w:rsidRPr="00E63FBB">
        <w:rPr>
          <w:szCs w:val="21"/>
        </w:rPr>
        <w:t>α</w:t>
      </w:r>
      <w:r w:rsidR="00577E36" w:rsidRPr="00E63FBB">
        <w:rPr>
          <w:szCs w:val="21"/>
        </w:rPr>
        <w:t>系数的不同赋值来寻找最佳的权重超参数。</w:t>
      </w:r>
    </w:p>
    <w:p w14:paraId="6EE9820D" w14:textId="536CD4E3" w:rsidR="00D52013" w:rsidRDefault="00FE1AA5" w:rsidP="00FE1AA5">
      <w:pPr>
        <w:pStyle w:val="2"/>
        <w:snapToGrid w:val="0"/>
        <w:spacing w:beforeLines="50" w:before="156" w:afterLines="50" w:after="156" w:line="240" w:lineRule="auto"/>
        <w:ind w:leftChars="0" w:left="0"/>
        <w:jc w:val="center"/>
        <w:rPr>
          <w:szCs w:val="21"/>
        </w:rPr>
      </w:pPr>
      <w:r w:rsidRPr="00225F69">
        <w:rPr>
          <w:noProof/>
          <w:sz w:val="24"/>
        </w:rPr>
        <mc:AlternateContent>
          <mc:Choice Requires="wps">
            <w:drawing>
              <wp:anchor distT="45720" distB="45720" distL="114300" distR="114300" simplePos="0" relativeHeight="251660800" behindDoc="1" locked="0" layoutInCell="1" allowOverlap="1" wp14:anchorId="112FE827" wp14:editId="373EB21B">
                <wp:simplePos x="0" y="0"/>
                <wp:positionH relativeFrom="column">
                  <wp:posOffset>2426970</wp:posOffset>
                </wp:positionH>
                <wp:positionV relativeFrom="paragraph">
                  <wp:posOffset>12428</wp:posOffset>
                </wp:positionV>
                <wp:extent cx="488950" cy="298450"/>
                <wp:effectExtent l="0" t="0" r="6350" b="635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98450"/>
                        </a:xfrm>
                        <a:prstGeom prst="rect">
                          <a:avLst/>
                        </a:prstGeom>
                        <a:solidFill>
                          <a:srgbClr val="FFFFFF"/>
                        </a:solidFill>
                        <a:ln w="9525">
                          <a:noFill/>
                          <a:miter lim="800000"/>
                          <a:headEnd/>
                          <a:tailEnd/>
                        </a:ln>
                      </wps:spPr>
                      <wps:txbx>
                        <w:txbxContent>
                          <w:p w14:paraId="08C39D0E" w14:textId="77777777" w:rsidR="005833D8" w:rsidRPr="006161BE" w:rsidRDefault="005833D8" w:rsidP="00FE1AA5">
                            <w:pPr>
                              <w:rPr>
                                <w:rFonts w:ascii="宋体" w:eastAsia="宋体" w:hAnsi="宋体"/>
                              </w:rPr>
                            </w:pPr>
                            <w:r w:rsidRPr="006161BE">
                              <w:rPr>
                                <w:rFonts w:ascii="宋体" w:eastAsia="宋体" w:hAnsi="宋体" w:hint="eastAsia"/>
                              </w:rPr>
                              <w:t>（</w:t>
                            </w:r>
                            <w:r>
                              <w:rPr>
                                <w:rFonts w:ascii="宋体" w:eastAsia="宋体" w:hAnsi="宋体"/>
                              </w:rPr>
                              <w:t>6</w:t>
                            </w:r>
                            <w:r w:rsidRPr="006161BE">
                              <w:rPr>
                                <w:rFonts w:ascii="宋体" w:eastAsia="宋体" w:hAnsi="宋体"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FE827" id="_x0000_s1032" type="#_x0000_t202" style="position:absolute;left:0;text-align:left;margin-left:191.1pt;margin-top:1pt;width:38.5pt;height:23.5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" stroked="f">
                <v:textbox style="mso-fit-shape-to-text:t">
                  <w:txbxContent>
                    <w:p w14:paraId="08C39D0E" w14:textId="77777777" w:rsidR="005833D8" w:rsidRPr="006161BE" w:rsidRDefault="005833D8" w:rsidP="00FE1AA5">
                      <w:pPr>
                        <w:rPr>
                          <w:rFonts w:ascii="宋体" w:eastAsia="宋体" w:hAnsi="宋体"/>
                        </w:rPr>
                      </w:pPr>
                      <w:r w:rsidRPr="006161BE">
                        <w:rPr>
                          <w:rFonts w:ascii="宋体" w:eastAsia="宋体" w:hAnsi="宋体" w:hint="eastAsia"/>
                        </w:rPr>
                        <w:t>（</w:t>
                      </w:r>
                      <w:r>
                        <w:rPr>
                          <w:rFonts w:ascii="宋体" w:eastAsia="宋体" w:hAnsi="宋体"/>
                        </w:rPr>
                        <w:t>6</w:t>
                      </w:r>
                      <w:r w:rsidRPr="006161BE">
                        <w:rPr>
                          <w:rFonts w:ascii="宋体" w:eastAsia="宋体" w:hAnsi="宋体" w:hint="eastAsia"/>
                        </w:rPr>
                        <w:t>）</w:t>
                      </w:r>
                    </w:p>
                  </w:txbxContent>
                </v:textbox>
              </v:shape>
            </w:pict>
          </mc:Fallback>
        </mc:AlternateContent>
      </w:r>
      <w:r w:rsidR="00D52013" w:rsidRPr="00212C34">
        <w:rPr>
          <w:noProof/>
          <w:szCs w:val="21"/>
        </w:rPr>
        <w:drawing>
          <wp:inline distT="0" distB="0" distL="0" distR="0" wp14:anchorId="1589F122" wp14:editId="7B43823B">
            <wp:extent cx="2394617" cy="157547"/>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2459" cy="177801"/>
                    </a:xfrm>
                    <a:prstGeom prst="rect">
                      <a:avLst/>
                    </a:prstGeom>
                    <a:noFill/>
                    <a:ln>
                      <a:noFill/>
                    </a:ln>
                  </pic:spPr>
                </pic:pic>
              </a:graphicData>
            </a:graphic>
          </wp:inline>
        </w:drawing>
      </w:r>
    </w:p>
    <w:p w14:paraId="58AB6557" w14:textId="649979FB" w:rsidR="00BD4242" w:rsidRDefault="00577E36" w:rsidP="00F96D33">
      <w:pPr>
        <w:pStyle w:val="2"/>
        <w:snapToGrid w:val="0"/>
        <w:spacing w:after="0" w:line="300" w:lineRule="exact"/>
        <w:ind w:leftChars="0" w:left="0" w:firstLineChars="200" w:firstLine="420"/>
        <w:rPr>
          <w:szCs w:val="21"/>
        </w:rPr>
      </w:pPr>
      <w:r w:rsidRPr="00E63FBB">
        <w:rPr>
          <w:szCs w:val="21"/>
        </w:rPr>
        <w:t>实验中分别对</w:t>
      </w:r>
      <w:r w:rsidRPr="00E63FBB">
        <w:rPr>
          <w:szCs w:val="21"/>
        </w:rPr>
        <w:t>α</w:t>
      </w:r>
      <w:r w:rsidRPr="00E63FBB">
        <w:rPr>
          <w:szCs w:val="21"/>
        </w:rPr>
        <w:t>系数进行了</w:t>
      </w:r>
      <w:r w:rsidRPr="00E63FBB">
        <w:rPr>
          <w:szCs w:val="21"/>
        </w:rPr>
        <w:t>7</w:t>
      </w:r>
      <w:r w:rsidRPr="00E63FBB">
        <w:rPr>
          <w:szCs w:val="21"/>
        </w:rPr>
        <w:t>个不同值进行测试，赋值分别为</w:t>
      </w:r>
      <w:r w:rsidRPr="00E63FBB">
        <w:rPr>
          <w:szCs w:val="21"/>
        </w:rPr>
        <w:t>0</w:t>
      </w:r>
      <w:r w:rsidRPr="00E63FBB">
        <w:rPr>
          <w:szCs w:val="21"/>
        </w:rPr>
        <w:t>、</w:t>
      </w:r>
      <w:r w:rsidRPr="00E63FBB">
        <w:rPr>
          <w:szCs w:val="21"/>
        </w:rPr>
        <w:t>0.2</w:t>
      </w:r>
      <w:r w:rsidRPr="00E63FBB">
        <w:rPr>
          <w:szCs w:val="21"/>
        </w:rPr>
        <w:t>、</w:t>
      </w:r>
      <w:r w:rsidRPr="00E63FBB">
        <w:rPr>
          <w:szCs w:val="21"/>
        </w:rPr>
        <w:t>0.4</w:t>
      </w:r>
      <w:r w:rsidRPr="00E63FBB">
        <w:rPr>
          <w:szCs w:val="21"/>
        </w:rPr>
        <w:t>、</w:t>
      </w:r>
      <w:r w:rsidRPr="00E63FBB">
        <w:rPr>
          <w:szCs w:val="21"/>
        </w:rPr>
        <w:t>0.5</w:t>
      </w:r>
      <w:r w:rsidRPr="00E63FBB">
        <w:rPr>
          <w:szCs w:val="21"/>
        </w:rPr>
        <w:t>、</w:t>
      </w:r>
      <w:r w:rsidRPr="00E63FBB">
        <w:rPr>
          <w:szCs w:val="21"/>
        </w:rPr>
        <w:t>0.6</w:t>
      </w:r>
      <w:r w:rsidRPr="00E63FBB">
        <w:rPr>
          <w:szCs w:val="21"/>
        </w:rPr>
        <w:t>、</w:t>
      </w:r>
      <w:r w:rsidRPr="00E63FBB">
        <w:rPr>
          <w:szCs w:val="21"/>
        </w:rPr>
        <w:t>0.8</w:t>
      </w:r>
      <w:r w:rsidRPr="00E63FBB">
        <w:rPr>
          <w:szCs w:val="21"/>
        </w:rPr>
        <w:t>、</w:t>
      </w:r>
      <w:r w:rsidRPr="00E63FBB">
        <w:rPr>
          <w:szCs w:val="21"/>
        </w:rPr>
        <w:t>1</w:t>
      </w:r>
      <w:r w:rsidRPr="00E63FBB">
        <w:rPr>
          <w:szCs w:val="21"/>
        </w:rPr>
        <w:t>。赋值测试主要通过</w:t>
      </w:r>
      <w:proofErr w:type="spellStart"/>
      <w:r w:rsidRPr="00E63FBB">
        <w:rPr>
          <w:szCs w:val="21"/>
        </w:rPr>
        <w:t>mIoU</w:t>
      </w:r>
      <w:proofErr w:type="spellEnd"/>
      <w:r w:rsidRPr="00E63FBB">
        <w:rPr>
          <w:szCs w:val="21"/>
        </w:rPr>
        <w:t>及</w:t>
      </w:r>
      <w:r w:rsidRPr="00E63FBB">
        <w:rPr>
          <w:szCs w:val="21"/>
        </w:rPr>
        <w:t>accuracy</w:t>
      </w:r>
      <w:r w:rsidRPr="00E63FBB">
        <w:rPr>
          <w:szCs w:val="21"/>
        </w:rPr>
        <w:t>两个指标进行评估。结果如表</w:t>
      </w:r>
      <w:r w:rsidR="00C73746">
        <w:rPr>
          <w:rFonts w:hint="eastAsia"/>
          <w:szCs w:val="21"/>
        </w:rPr>
        <w:t>2</w:t>
      </w:r>
      <w:r w:rsidRPr="00E63FBB">
        <w:rPr>
          <w:szCs w:val="21"/>
        </w:rPr>
        <w:t>所示</w:t>
      </w:r>
      <w:r w:rsidR="007069BA" w:rsidRPr="00E63FBB">
        <w:rPr>
          <w:szCs w:val="21"/>
        </w:rPr>
        <w:t>。</w:t>
      </w:r>
    </w:p>
    <w:p w14:paraId="0C90C731" w14:textId="77777777" w:rsidR="00BF0819" w:rsidRPr="001D4A9C" w:rsidRDefault="00BF0819" w:rsidP="00C06521">
      <w:pPr>
        <w:autoSpaceDE w:val="0"/>
        <w:autoSpaceDN w:val="0"/>
        <w:adjustRightInd w:val="0"/>
        <w:spacing w:beforeLines="50" w:before="156"/>
        <w:jc w:val="center"/>
        <w:rPr>
          <w:rFonts w:ascii="宋体" w:eastAsia="宋体" w:hAnsi="宋体"/>
          <w:b/>
          <w:color w:val="000000"/>
          <w:sz w:val="18"/>
          <w:szCs w:val="18"/>
        </w:rPr>
      </w:pPr>
      <w:r w:rsidRPr="001D4A9C">
        <w:rPr>
          <w:rFonts w:ascii="宋体" w:eastAsia="宋体" w:hAnsi="宋体" w:hint="eastAsia"/>
          <w:b/>
          <w:color w:val="000000"/>
          <w:sz w:val="18"/>
          <w:szCs w:val="18"/>
        </w:rPr>
        <w:t>表</w:t>
      </w:r>
      <w:r>
        <w:rPr>
          <w:rFonts w:ascii="宋体" w:eastAsia="宋体" w:hAnsi="宋体" w:hint="eastAsia"/>
          <w:b/>
          <w:color w:val="000000"/>
          <w:sz w:val="18"/>
          <w:szCs w:val="18"/>
        </w:rPr>
        <w:t>2</w:t>
      </w:r>
      <w:r w:rsidRPr="001D4A9C">
        <w:rPr>
          <w:rFonts w:ascii="宋体" w:eastAsia="宋体" w:hAnsi="宋体" w:hint="eastAsia"/>
          <w:b/>
          <w:color w:val="000000"/>
          <w:sz w:val="18"/>
          <w:szCs w:val="18"/>
        </w:rPr>
        <w:t xml:space="preserve"> 不同α值的得分对比</w:t>
      </w:r>
    </w:p>
    <w:p w14:paraId="29366A5C" w14:textId="77777777" w:rsidR="00BF0819" w:rsidRPr="004A3970" w:rsidRDefault="00BF0819" w:rsidP="00BF0819">
      <w:pPr>
        <w:autoSpaceDE w:val="0"/>
        <w:autoSpaceDN w:val="0"/>
        <w:adjustRightInd w:val="0"/>
        <w:jc w:val="center"/>
        <w:rPr>
          <w:rFonts w:ascii="Times New Roman" w:eastAsia="宋体" w:hAnsi="Times New Roman" w:cs="Times New Roman"/>
          <w:b/>
          <w:color w:val="000000"/>
          <w:sz w:val="18"/>
          <w:szCs w:val="18"/>
        </w:rPr>
      </w:pPr>
      <w:r w:rsidRPr="004A3970">
        <w:rPr>
          <w:rFonts w:ascii="Times New Roman" w:eastAsia="宋体" w:hAnsi="Times New Roman" w:cs="Times New Roman"/>
          <w:b/>
          <w:color w:val="000000"/>
          <w:sz w:val="18"/>
          <w:szCs w:val="18"/>
        </w:rPr>
        <w:t xml:space="preserve">Table </w:t>
      </w:r>
      <w:r>
        <w:rPr>
          <w:rFonts w:ascii="Times New Roman" w:eastAsia="宋体" w:hAnsi="Times New Roman" w:cs="Times New Roman" w:hint="eastAsia"/>
          <w:b/>
          <w:color w:val="000000"/>
          <w:sz w:val="18"/>
          <w:szCs w:val="18"/>
        </w:rPr>
        <w:t>2</w:t>
      </w:r>
      <w:r w:rsidRPr="004A3970">
        <w:rPr>
          <w:rFonts w:ascii="Times New Roman" w:eastAsia="宋体" w:hAnsi="Times New Roman" w:cs="Times New Roman"/>
          <w:b/>
          <w:color w:val="000000"/>
          <w:sz w:val="18"/>
          <w:szCs w:val="18"/>
        </w:rPr>
        <w:t xml:space="preserve"> Comparison of scores for different α values</w:t>
      </w:r>
    </w:p>
    <w:tbl>
      <w:tblPr>
        <w:tblW w:w="2880" w:type="dxa"/>
        <w:jc w:val="center"/>
        <w:tblLook w:val="04A0" w:firstRow="1" w:lastRow="0" w:firstColumn="1" w:lastColumn="0" w:noHBand="0" w:noVBand="1"/>
      </w:tblPr>
      <w:tblGrid>
        <w:gridCol w:w="959"/>
        <w:gridCol w:w="962"/>
        <w:gridCol w:w="959"/>
      </w:tblGrid>
      <w:tr w:rsidR="00BF0819" w:rsidRPr="004F52B8" w14:paraId="2728C68F" w14:textId="77777777" w:rsidTr="008E59C9">
        <w:trPr>
          <w:trHeight w:val="276"/>
          <w:jc w:val="center"/>
        </w:trPr>
        <w:tc>
          <w:tcPr>
            <w:tcW w:w="959" w:type="dxa"/>
            <w:tcBorders>
              <w:top w:val="single" w:sz="12" w:space="0" w:color="auto"/>
              <w:left w:val="nil"/>
              <w:bottom w:val="single" w:sz="4" w:space="0" w:color="auto"/>
              <w:right w:val="nil"/>
            </w:tcBorders>
            <w:shd w:val="clear" w:color="auto" w:fill="auto"/>
            <w:vAlign w:val="center"/>
            <w:hideMark/>
          </w:tcPr>
          <w:p w14:paraId="279B10CF" w14:textId="41CC4F26" w:rsidR="00BF0819" w:rsidRPr="00516D24" w:rsidRDefault="00B176DB" w:rsidP="00B176DB">
            <w:pPr>
              <w:jc w:val="center"/>
              <w:rPr>
                <w:rFonts w:ascii="Times New Roman" w:eastAsia="宋体" w:hAnsi="Times New Roman" w:cs="Times New Roman"/>
                <w:sz w:val="15"/>
                <w:szCs w:val="15"/>
              </w:rPr>
            </w:pPr>
            <w:r w:rsidRPr="00516D24">
              <w:rPr>
                <w:rFonts w:ascii="Times New Roman" w:eastAsia="宋体" w:hAnsi="Times New Roman" w:cs="Times New Roman"/>
                <w:sz w:val="15"/>
                <w:szCs w:val="15"/>
              </w:rPr>
              <w:t>α</w:t>
            </w:r>
          </w:p>
        </w:tc>
        <w:tc>
          <w:tcPr>
            <w:tcW w:w="962" w:type="dxa"/>
            <w:tcBorders>
              <w:top w:val="single" w:sz="12" w:space="0" w:color="auto"/>
              <w:left w:val="nil"/>
              <w:bottom w:val="single" w:sz="4" w:space="0" w:color="auto"/>
              <w:right w:val="nil"/>
            </w:tcBorders>
            <w:shd w:val="clear" w:color="auto" w:fill="auto"/>
            <w:vAlign w:val="center"/>
            <w:hideMark/>
          </w:tcPr>
          <w:p w14:paraId="02E09052"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accuracy</w:t>
            </w:r>
          </w:p>
        </w:tc>
        <w:tc>
          <w:tcPr>
            <w:tcW w:w="959" w:type="dxa"/>
            <w:tcBorders>
              <w:top w:val="single" w:sz="12" w:space="0" w:color="auto"/>
              <w:left w:val="nil"/>
              <w:bottom w:val="single" w:sz="4" w:space="0" w:color="auto"/>
              <w:right w:val="nil"/>
            </w:tcBorders>
            <w:shd w:val="clear" w:color="auto" w:fill="auto"/>
            <w:vAlign w:val="center"/>
            <w:hideMark/>
          </w:tcPr>
          <w:p w14:paraId="7C0D5953" w14:textId="77777777" w:rsidR="00BF0819" w:rsidRPr="00516D24" w:rsidRDefault="00BF0819" w:rsidP="005833D8">
            <w:pPr>
              <w:jc w:val="center"/>
              <w:rPr>
                <w:rFonts w:ascii="Times New Roman" w:eastAsia="宋体" w:hAnsi="Times New Roman" w:cs="Times New Roman"/>
                <w:color w:val="000000"/>
                <w:sz w:val="15"/>
                <w:szCs w:val="15"/>
              </w:rPr>
            </w:pPr>
            <w:proofErr w:type="spellStart"/>
            <w:r w:rsidRPr="00516D24">
              <w:rPr>
                <w:rFonts w:ascii="Times New Roman" w:eastAsia="宋体" w:hAnsi="Times New Roman" w:cs="Times New Roman"/>
                <w:color w:val="000000"/>
                <w:sz w:val="15"/>
                <w:szCs w:val="15"/>
              </w:rPr>
              <w:t>mIoU</w:t>
            </w:r>
            <w:proofErr w:type="spellEnd"/>
          </w:p>
        </w:tc>
      </w:tr>
      <w:tr w:rsidR="00BF0819" w:rsidRPr="004F52B8" w14:paraId="3F76AF25" w14:textId="77777777" w:rsidTr="008E59C9">
        <w:trPr>
          <w:trHeight w:val="276"/>
          <w:jc w:val="center"/>
        </w:trPr>
        <w:tc>
          <w:tcPr>
            <w:tcW w:w="959" w:type="dxa"/>
            <w:tcBorders>
              <w:top w:val="single" w:sz="4" w:space="0" w:color="auto"/>
              <w:left w:val="nil"/>
              <w:bottom w:val="nil"/>
              <w:right w:val="nil"/>
            </w:tcBorders>
            <w:shd w:val="clear" w:color="auto" w:fill="auto"/>
            <w:vAlign w:val="center"/>
            <w:hideMark/>
          </w:tcPr>
          <w:p w14:paraId="62561AAA"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w:t>
            </w:r>
          </w:p>
        </w:tc>
        <w:tc>
          <w:tcPr>
            <w:tcW w:w="962" w:type="dxa"/>
            <w:tcBorders>
              <w:top w:val="single" w:sz="4" w:space="0" w:color="auto"/>
              <w:left w:val="nil"/>
              <w:bottom w:val="nil"/>
              <w:right w:val="nil"/>
            </w:tcBorders>
            <w:shd w:val="clear" w:color="auto" w:fill="auto"/>
            <w:vAlign w:val="center"/>
            <w:hideMark/>
          </w:tcPr>
          <w:p w14:paraId="1C49C6E0"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0.9248</w:t>
            </w:r>
          </w:p>
        </w:tc>
        <w:tc>
          <w:tcPr>
            <w:tcW w:w="959" w:type="dxa"/>
            <w:tcBorders>
              <w:top w:val="single" w:sz="4" w:space="0" w:color="auto"/>
              <w:left w:val="nil"/>
              <w:bottom w:val="nil"/>
              <w:right w:val="nil"/>
            </w:tcBorders>
            <w:shd w:val="clear" w:color="auto" w:fill="auto"/>
            <w:vAlign w:val="center"/>
            <w:hideMark/>
          </w:tcPr>
          <w:p w14:paraId="555F2E0E"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0.7937</w:t>
            </w:r>
          </w:p>
        </w:tc>
      </w:tr>
      <w:tr w:rsidR="00BF0819" w:rsidRPr="004F52B8" w14:paraId="207166D1" w14:textId="77777777" w:rsidTr="005833D8">
        <w:trPr>
          <w:trHeight w:val="276"/>
          <w:jc w:val="center"/>
        </w:trPr>
        <w:tc>
          <w:tcPr>
            <w:tcW w:w="959" w:type="dxa"/>
            <w:tcBorders>
              <w:top w:val="nil"/>
              <w:left w:val="nil"/>
              <w:bottom w:val="nil"/>
              <w:right w:val="nil"/>
            </w:tcBorders>
            <w:shd w:val="clear" w:color="auto" w:fill="auto"/>
            <w:vAlign w:val="center"/>
            <w:hideMark/>
          </w:tcPr>
          <w:p w14:paraId="4729F309"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0.2</w:t>
            </w:r>
          </w:p>
        </w:tc>
        <w:tc>
          <w:tcPr>
            <w:tcW w:w="962" w:type="dxa"/>
            <w:tcBorders>
              <w:top w:val="nil"/>
              <w:left w:val="nil"/>
              <w:bottom w:val="nil"/>
              <w:right w:val="nil"/>
            </w:tcBorders>
            <w:shd w:val="clear" w:color="auto" w:fill="auto"/>
            <w:vAlign w:val="center"/>
            <w:hideMark/>
          </w:tcPr>
          <w:p w14:paraId="2F5D7CE2"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0.9230</w:t>
            </w:r>
          </w:p>
        </w:tc>
        <w:tc>
          <w:tcPr>
            <w:tcW w:w="959" w:type="dxa"/>
            <w:tcBorders>
              <w:top w:val="nil"/>
              <w:left w:val="nil"/>
              <w:bottom w:val="nil"/>
              <w:right w:val="nil"/>
            </w:tcBorders>
            <w:shd w:val="clear" w:color="auto" w:fill="auto"/>
            <w:vAlign w:val="center"/>
            <w:hideMark/>
          </w:tcPr>
          <w:p w14:paraId="308CB10F"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0.7948</w:t>
            </w:r>
          </w:p>
        </w:tc>
      </w:tr>
      <w:tr w:rsidR="00BF0819" w:rsidRPr="004F52B8" w14:paraId="49B67AB2" w14:textId="77777777" w:rsidTr="005833D8">
        <w:trPr>
          <w:trHeight w:val="276"/>
          <w:jc w:val="center"/>
        </w:trPr>
        <w:tc>
          <w:tcPr>
            <w:tcW w:w="959" w:type="dxa"/>
            <w:tcBorders>
              <w:top w:val="nil"/>
              <w:left w:val="nil"/>
              <w:bottom w:val="nil"/>
              <w:right w:val="nil"/>
            </w:tcBorders>
            <w:shd w:val="clear" w:color="auto" w:fill="auto"/>
            <w:vAlign w:val="center"/>
            <w:hideMark/>
          </w:tcPr>
          <w:p w14:paraId="398215A6"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0.4</w:t>
            </w:r>
          </w:p>
        </w:tc>
        <w:tc>
          <w:tcPr>
            <w:tcW w:w="962" w:type="dxa"/>
            <w:tcBorders>
              <w:top w:val="nil"/>
              <w:left w:val="nil"/>
              <w:bottom w:val="nil"/>
              <w:right w:val="nil"/>
            </w:tcBorders>
            <w:shd w:val="clear" w:color="auto" w:fill="auto"/>
            <w:vAlign w:val="center"/>
            <w:hideMark/>
          </w:tcPr>
          <w:p w14:paraId="4E856436"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0.9249</w:t>
            </w:r>
          </w:p>
        </w:tc>
        <w:tc>
          <w:tcPr>
            <w:tcW w:w="959" w:type="dxa"/>
            <w:tcBorders>
              <w:top w:val="nil"/>
              <w:left w:val="nil"/>
              <w:bottom w:val="nil"/>
              <w:right w:val="nil"/>
            </w:tcBorders>
            <w:shd w:val="clear" w:color="auto" w:fill="auto"/>
            <w:vAlign w:val="center"/>
            <w:hideMark/>
          </w:tcPr>
          <w:p w14:paraId="6E623C76"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0.8289</w:t>
            </w:r>
          </w:p>
        </w:tc>
      </w:tr>
      <w:tr w:rsidR="00BF0819" w:rsidRPr="004F52B8" w14:paraId="3A8D31C5" w14:textId="77777777" w:rsidTr="005833D8">
        <w:trPr>
          <w:trHeight w:val="276"/>
          <w:jc w:val="center"/>
        </w:trPr>
        <w:tc>
          <w:tcPr>
            <w:tcW w:w="959" w:type="dxa"/>
            <w:tcBorders>
              <w:top w:val="nil"/>
              <w:left w:val="nil"/>
              <w:bottom w:val="nil"/>
              <w:right w:val="nil"/>
            </w:tcBorders>
            <w:shd w:val="clear" w:color="auto" w:fill="auto"/>
            <w:vAlign w:val="center"/>
            <w:hideMark/>
          </w:tcPr>
          <w:p w14:paraId="788DD401"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0.5</w:t>
            </w:r>
          </w:p>
        </w:tc>
        <w:tc>
          <w:tcPr>
            <w:tcW w:w="962" w:type="dxa"/>
            <w:tcBorders>
              <w:top w:val="nil"/>
              <w:left w:val="nil"/>
              <w:bottom w:val="nil"/>
              <w:right w:val="nil"/>
            </w:tcBorders>
            <w:shd w:val="clear" w:color="auto" w:fill="auto"/>
            <w:vAlign w:val="center"/>
            <w:hideMark/>
          </w:tcPr>
          <w:p w14:paraId="740B264B" w14:textId="77777777" w:rsidR="00BF0819" w:rsidRPr="00516D24" w:rsidRDefault="00BF0819" w:rsidP="005833D8">
            <w:pPr>
              <w:jc w:val="center"/>
              <w:rPr>
                <w:rFonts w:ascii="Times New Roman" w:eastAsia="宋体" w:hAnsi="Times New Roman" w:cs="Times New Roman"/>
                <w:b/>
                <w:bCs/>
                <w:color w:val="000000"/>
                <w:sz w:val="15"/>
                <w:szCs w:val="15"/>
                <w:u w:val="single"/>
              </w:rPr>
            </w:pPr>
            <w:r w:rsidRPr="00516D24">
              <w:rPr>
                <w:rFonts w:ascii="Times New Roman" w:eastAsia="宋体" w:hAnsi="Times New Roman" w:cs="Times New Roman"/>
                <w:b/>
                <w:bCs/>
                <w:color w:val="000000"/>
                <w:sz w:val="15"/>
                <w:szCs w:val="15"/>
                <w:u w:val="single"/>
              </w:rPr>
              <w:t>0.9257</w:t>
            </w:r>
          </w:p>
        </w:tc>
        <w:tc>
          <w:tcPr>
            <w:tcW w:w="959" w:type="dxa"/>
            <w:tcBorders>
              <w:top w:val="nil"/>
              <w:left w:val="nil"/>
              <w:bottom w:val="nil"/>
              <w:right w:val="nil"/>
            </w:tcBorders>
            <w:shd w:val="clear" w:color="auto" w:fill="auto"/>
            <w:vAlign w:val="center"/>
            <w:hideMark/>
          </w:tcPr>
          <w:p w14:paraId="6AC8F5DE"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0.8379</w:t>
            </w:r>
          </w:p>
        </w:tc>
      </w:tr>
      <w:tr w:rsidR="00BF0819" w:rsidRPr="004F52B8" w14:paraId="6FEFE4FC" w14:textId="77777777" w:rsidTr="005833D8">
        <w:trPr>
          <w:trHeight w:val="276"/>
          <w:jc w:val="center"/>
        </w:trPr>
        <w:tc>
          <w:tcPr>
            <w:tcW w:w="959" w:type="dxa"/>
            <w:tcBorders>
              <w:top w:val="nil"/>
              <w:left w:val="nil"/>
              <w:bottom w:val="nil"/>
              <w:right w:val="nil"/>
            </w:tcBorders>
            <w:shd w:val="clear" w:color="auto" w:fill="auto"/>
            <w:vAlign w:val="center"/>
            <w:hideMark/>
          </w:tcPr>
          <w:p w14:paraId="55BB309A"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0.6</w:t>
            </w:r>
          </w:p>
        </w:tc>
        <w:tc>
          <w:tcPr>
            <w:tcW w:w="962" w:type="dxa"/>
            <w:tcBorders>
              <w:top w:val="nil"/>
              <w:left w:val="nil"/>
              <w:bottom w:val="nil"/>
              <w:right w:val="nil"/>
            </w:tcBorders>
            <w:shd w:val="clear" w:color="auto" w:fill="auto"/>
            <w:vAlign w:val="center"/>
            <w:hideMark/>
          </w:tcPr>
          <w:p w14:paraId="09445C37"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0.9140</w:t>
            </w:r>
          </w:p>
        </w:tc>
        <w:tc>
          <w:tcPr>
            <w:tcW w:w="959" w:type="dxa"/>
            <w:tcBorders>
              <w:top w:val="nil"/>
              <w:left w:val="nil"/>
              <w:bottom w:val="nil"/>
              <w:right w:val="nil"/>
            </w:tcBorders>
            <w:shd w:val="clear" w:color="auto" w:fill="auto"/>
            <w:vAlign w:val="center"/>
            <w:hideMark/>
          </w:tcPr>
          <w:p w14:paraId="1E925C69" w14:textId="77777777" w:rsidR="00BF0819" w:rsidRPr="00516D24" w:rsidRDefault="00BF0819" w:rsidP="005833D8">
            <w:pPr>
              <w:jc w:val="center"/>
              <w:rPr>
                <w:rFonts w:ascii="Times New Roman" w:eastAsia="宋体" w:hAnsi="Times New Roman" w:cs="Times New Roman"/>
                <w:b/>
                <w:bCs/>
                <w:color w:val="000000"/>
                <w:sz w:val="15"/>
                <w:szCs w:val="15"/>
                <w:u w:val="single"/>
              </w:rPr>
            </w:pPr>
            <w:r w:rsidRPr="00516D24">
              <w:rPr>
                <w:rFonts w:ascii="Times New Roman" w:eastAsia="宋体" w:hAnsi="Times New Roman" w:cs="Times New Roman"/>
                <w:b/>
                <w:bCs/>
                <w:color w:val="000000"/>
                <w:sz w:val="15"/>
                <w:szCs w:val="15"/>
                <w:u w:val="single"/>
              </w:rPr>
              <w:t>0.8381</w:t>
            </w:r>
          </w:p>
        </w:tc>
      </w:tr>
      <w:tr w:rsidR="00BF0819" w:rsidRPr="004F52B8" w14:paraId="5AB32785" w14:textId="77777777" w:rsidTr="005833D8">
        <w:trPr>
          <w:trHeight w:val="276"/>
          <w:jc w:val="center"/>
        </w:trPr>
        <w:tc>
          <w:tcPr>
            <w:tcW w:w="959" w:type="dxa"/>
            <w:tcBorders>
              <w:top w:val="nil"/>
              <w:left w:val="nil"/>
              <w:right w:val="nil"/>
            </w:tcBorders>
            <w:shd w:val="clear" w:color="auto" w:fill="auto"/>
            <w:vAlign w:val="center"/>
            <w:hideMark/>
          </w:tcPr>
          <w:p w14:paraId="61308444"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0.8</w:t>
            </w:r>
          </w:p>
        </w:tc>
        <w:tc>
          <w:tcPr>
            <w:tcW w:w="962" w:type="dxa"/>
            <w:tcBorders>
              <w:top w:val="nil"/>
              <w:left w:val="nil"/>
              <w:right w:val="nil"/>
            </w:tcBorders>
            <w:shd w:val="clear" w:color="auto" w:fill="auto"/>
            <w:vAlign w:val="center"/>
            <w:hideMark/>
          </w:tcPr>
          <w:p w14:paraId="1D4F1420"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0.9134</w:t>
            </w:r>
          </w:p>
        </w:tc>
        <w:tc>
          <w:tcPr>
            <w:tcW w:w="959" w:type="dxa"/>
            <w:tcBorders>
              <w:top w:val="nil"/>
              <w:left w:val="nil"/>
              <w:right w:val="nil"/>
            </w:tcBorders>
            <w:shd w:val="clear" w:color="auto" w:fill="auto"/>
            <w:vAlign w:val="center"/>
            <w:hideMark/>
          </w:tcPr>
          <w:p w14:paraId="7DC3C6EB"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0.8356</w:t>
            </w:r>
          </w:p>
        </w:tc>
      </w:tr>
      <w:tr w:rsidR="00BF0819" w:rsidRPr="004F52B8" w14:paraId="34365082" w14:textId="77777777" w:rsidTr="005833D8">
        <w:trPr>
          <w:trHeight w:val="276"/>
          <w:jc w:val="center"/>
        </w:trPr>
        <w:tc>
          <w:tcPr>
            <w:tcW w:w="959" w:type="dxa"/>
            <w:tcBorders>
              <w:top w:val="nil"/>
              <w:left w:val="nil"/>
              <w:bottom w:val="single" w:sz="12" w:space="0" w:color="auto"/>
              <w:right w:val="nil"/>
            </w:tcBorders>
            <w:shd w:val="clear" w:color="auto" w:fill="auto"/>
            <w:vAlign w:val="center"/>
            <w:hideMark/>
          </w:tcPr>
          <w:p w14:paraId="260006CA"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1</w:t>
            </w:r>
          </w:p>
        </w:tc>
        <w:tc>
          <w:tcPr>
            <w:tcW w:w="962" w:type="dxa"/>
            <w:tcBorders>
              <w:top w:val="nil"/>
              <w:left w:val="nil"/>
              <w:bottom w:val="single" w:sz="12" w:space="0" w:color="auto"/>
              <w:right w:val="nil"/>
            </w:tcBorders>
            <w:shd w:val="clear" w:color="auto" w:fill="auto"/>
            <w:vAlign w:val="center"/>
            <w:hideMark/>
          </w:tcPr>
          <w:p w14:paraId="6A113551"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0.9046</w:t>
            </w:r>
          </w:p>
        </w:tc>
        <w:tc>
          <w:tcPr>
            <w:tcW w:w="959" w:type="dxa"/>
            <w:tcBorders>
              <w:top w:val="nil"/>
              <w:left w:val="nil"/>
              <w:bottom w:val="single" w:sz="12" w:space="0" w:color="auto"/>
              <w:right w:val="nil"/>
            </w:tcBorders>
            <w:shd w:val="clear" w:color="auto" w:fill="auto"/>
            <w:vAlign w:val="center"/>
            <w:hideMark/>
          </w:tcPr>
          <w:p w14:paraId="31375EA3" w14:textId="77777777" w:rsidR="00BF0819" w:rsidRPr="00516D24" w:rsidRDefault="00BF0819" w:rsidP="005833D8">
            <w:pPr>
              <w:jc w:val="center"/>
              <w:rPr>
                <w:rFonts w:ascii="Times New Roman" w:eastAsia="宋体" w:hAnsi="Times New Roman" w:cs="Times New Roman"/>
                <w:color w:val="000000"/>
                <w:sz w:val="15"/>
                <w:szCs w:val="15"/>
              </w:rPr>
            </w:pPr>
            <w:r w:rsidRPr="00516D24">
              <w:rPr>
                <w:rFonts w:ascii="Times New Roman" w:eastAsia="宋体" w:hAnsi="Times New Roman" w:cs="Times New Roman"/>
                <w:color w:val="000000"/>
                <w:sz w:val="15"/>
                <w:szCs w:val="15"/>
              </w:rPr>
              <w:t>0.8148</w:t>
            </w:r>
          </w:p>
        </w:tc>
      </w:tr>
    </w:tbl>
    <w:p w14:paraId="4FE5FF10" w14:textId="797DB4B0" w:rsidR="00F8017B" w:rsidRPr="00B91F93" w:rsidRDefault="00F8017B" w:rsidP="00C36A41">
      <w:pPr>
        <w:adjustRightInd w:val="0"/>
        <w:ind w:left="407" w:firstLine="407"/>
        <w:rPr>
          <w:rFonts w:ascii="宋体" w:eastAsia="宋体" w:hAnsi="宋体"/>
          <w:color w:val="0C0C0C"/>
          <w:sz w:val="18"/>
          <w:szCs w:val="21"/>
        </w:rPr>
      </w:pPr>
      <w:r w:rsidRPr="00F8017B">
        <w:rPr>
          <w:rFonts w:ascii="宋体" w:eastAsia="宋体" w:hAnsi="宋体" w:hint="eastAsia"/>
          <w:color w:val="0C0C0C"/>
          <w:sz w:val="18"/>
          <w:szCs w:val="21"/>
        </w:rPr>
        <w:t>注：</w:t>
      </w:r>
      <w:r w:rsidR="00B91F93" w:rsidRPr="00F8017B">
        <w:rPr>
          <w:rFonts w:ascii="宋体" w:eastAsia="宋体" w:hAnsi="宋体" w:hint="eastAsia"/>
          <w:color w:val="0C0C0C"/>
          <w:sz w:val="18"/>
          <w:szCs w:val="21"/>
        </w:rPr>
        <w:t>加粗</w:t>
      </w:r>
      <w:r w:rsidR="00B91F93">
        <w:rPr>
          <w:rFonts w:ascii="宋体" w:eastAsia="宋体" w:hAnsi="宋体" w:hint="eastAsia"/>
          <w:color w:val="0C0C0C"/>
          <w:sz w:val="18"/>
          <w:szCs w:val="21"/>
        </w:rPr>
        <w:t>加下划线字</w:t>
      </w:r>
      <w:r w:rsidR="00B91F93" w:rsidRPr="00F8017B">
        <w:rPr>
          <w:rFonts w:ascii="宋体" w:eastAsia="宋体" w:hAnsi="宋体" w:hint="eastAsia"/>
          <w:color w:val="0C0C0C"/>
          <w:sz w:val="18"/>
          <w:szCs w:val="21"/>
        </w:rPr>
        <w:t>体为每</w:t>
      </w:r>
      <w:r w:rsidR="00CB2708">
        <w:rPr>
          <w:rFonts w:ascii="宋体" w:eastAsia="宋体" w:hAnsi="宋体" w:hint="eastAsia"/>
          <w:color w:val="0C0C0C"/>
          <w:sz w:val="18"/>
          <w:szCs w:val="21"/>
        </w:rPr>
        <w:t>列</w:t>
      </w:r>
      <w:r w:rsidR="00B91F93" w:rsidRPr="00F8017B">
        <w:rPr>
          <w:rFonts w:ascii="宋体" w:eastAsia="宋体" w:hAnsi="宋体" w:hint="eastAsia"/>
          <w:color w:val="0C0C0C"/>
          <w:sz w:val="18"/>
          <w:szCs w:val="21"/>
        </w:rPr>
        <w:t>最优值。</w:t>
      </w:r>
    </w:p>
    <w:p w14:paraId="2E439070" w14:textId="08296AF2" w:rsidR="00762252" w:rsidRPr="00BF0819" w:rsidRDefault="00A4397A" w:rsidP="00F96D33">
      <w:pPr>
        <w:pStyle w:val="2"/>
        <w:snapToGrid w:val="0"/>
        <w:spacing w:beforeLines="50" w:before="156" w:after="0" w:line="300" w:lineRule="exact"/>
        <w:ind w:leftChars="0" w:left="0" w:firstLineChars="200" w:firstLine="420"/>
        <w:rPr>
          <w:szCs w:val="21"/>
        </w:rPr>
      </w:pPr>
      <w:r w:rsidRPr="00E63FBB">
        <w:rPr>
          <w:szCs w:val="21"/>
        </w:rPr>
        <w:t>从表</w:t>
      </w:r>
      <w:r w:rsidR="00C73746">
        <w:rPr>
          <w:rFonts w:hint="eastAsia"/>
          <w:szCs w:val="21"/>
        </w:rPr>
        <w:t>2</w:t>
      </w:r>
      <w:r w:rsidRPr="00E63FBB">
        <w:rPr>
          <w:szCs w:val="21"/>
        </w:rPr>
        <w:t>中可以看到，评估结果中取得最佳</w:t>
      </w:r>
      <w:r w:rsidRPr="00E63FBB">
        <w:rPr>
          <w:szCs w:val="21"/>
        </w:rPr>
        <w:t>accuracy</w:t>
      </w:r>
      <w:r w:rsidRPr="00E63FBB">
        <w:rPr>
          <w:szCs w:val="21"/>
        </w:rPr>
        <w:t>值</w:t>
      </w:r>
      <w:r w:rsidRPr="00E63FBB">
        <w:rPr>
          <w:szCs w:val="21"/>
        </w:rPr>
        <w:t>0.9257</w:t>
      </w:r>
      <w:r w:rsidRPr="00E63FBB">
        <w:rPr>
          <w:szCs w:val="21"/>
        </w:rPr>
        <w:t>时</w:t>
      </w:r>
      <w:r w:rsidRPr="00DB7ED6">
        <w:rPr>
          <w:szCs w:val="21"/>
        </w:rPr>
        <w:t>α</w:t>
      </w:r>
      <w:r w:rsidRPr="00DB7ED6">
        <w:rPr>
          <w:szCs w:val="21"/>
        </w:rPr>
        <w:t>值为</w:t>
      </w:r>
      <w:r w:rsidRPr="00DB7ED6">
        <w:rPr>
          <w:szCs w:val="21"/>
        </w:rPr>
        <w:t>0.5</w:t>
      </w:r>
      <w:r w:rsidRPr="00DB7ED6">
        <w:rPr>
          <w:szCs w:val="21"/>
        </w:rPr>
        <w:t>，而最佳</w:t>
      </w:r>
      <w:proofErr w:type="spellStart"/>
      <w:r w:rsidRPr="00DB7ED6">
        <w:rPr>
          <w:szCs w:val="21"/>
        </w:rPr>
        <w:t>mIoU</w:t>
      </w:r>
      <w:proofErr w:type="spellEnd"/>
      <w:r w:rsidRPr="00DB7ED6">
        <w:rPr>
          <w:szCs w:val="21"/>
        </w:rPr>
        <w:t>值</w:t>
      </w:r>
      <w:r w:rsidRPr="00DB7ED6">
        <w:rPr>
          <w:szCs w:val="21"/>
        </w:rPr>
        <w:t>0.8381</w:t>
      </w:r>
      <w:r w:rsidRPr="00DB7ED6">
        <w:rPr>
          <w:szCs w:val="21"/>
        </w:rPr>
        <w:t>时</w:t>
      </w:r>
      <w:r w:rsidRPr="00DB7ED6">
        <w:rPr>
          <w:szCs w:val="21"/>
        </w:rPr>
        <w:t>α</w:t>
      </w:r>
      <w:r w:rsidRPr="00DB7ED6">
        <w:rPr>
          <w:szCs w:val="21"/>
        </w:rPr>
        <w:t>为</w:t>
      </w:r>
      <w:r w:rsidRPr="00DB7ED6">
        <w:rPr>
          <w:szCs w:val="21"/>
        </w:rPr>
        <w:t>0.6</w:t>
      </w:r>
      <w:r w:rsidRPr="00DB7ED6">
        <w:rPr>
          <w:szCs w:val="21"/>
        </w:rPr>
        <w:t>。综合来看，在</w:t>
      </w:r>
      <w:r w:rsidRPr="00DB7ED6">
        <w:rPr>
          <w:szCs w:val="21"/>
        </w:rPr>
        <w:t>α</w:t>
      </w:r>
      <w:r w:rsidRPr="00DB7ED6">
        <w:rPr>
          <w:szCs w:val="21"/>
        </w:rPr>
        <w:t>值小于</w:t>
      </w:r>
      <w:r w:rsidRPr="00DB7ED6">
        <w:rPr>
          <w:szCs w:val="21"/>
        </w:rPr>
        <w:t>0.5</w:t>
      </w:r>
      <w:r w:rsidRPr="00DB7ED6">
        <w:rPr>
          <w:szCs w:val="21"/>
        </w:rPr>
        <w:t>时，</w:t>
      </w:r>
      <w:proofErr w:type="spellStart"/>
      <w:r w:rsidRPr="00DB7ED6">
        <w:rPr>
          <w:szCs w:val="21"/>
        </w:rPr>
        <w:t>mIoU</w:t>
      </w:r>
      <w:proofErr w:type="spellEnd"/>
      <w:r w:rsidRPr="00DB7ED6">
        <w:rPr>
          <w:szCs w:val="21"/>
        </w:rPr>
        <w:t>值的得分会随着</w:t>
      </w:r>
      <w:r w:rsidRPr="00DB7ED6">
        <w:rPr>
          <w:szCs w:val="21"/>
        </w:rPr>
        <w:t>α</w:t>
      </w:r>
      <w:r w:rsidRPr="00DB7ED6">
        <w:rPr>
          <w:szCs w:val="21"/>
        </w:rPr>
        <w:t>的下降明显衰减；</w:t>
      </w:r>
      <w:proofErr w:type="gramStart"/>
      <w:r w:rsidRPr="00DB7ED6">
        <w:rPr>
          <w:szCs w:val="21"/>
        </w:rPr>
        <w:t>反之其</w:t>
      </w:r>
      <w:proofErr w:type="gramEnd"/>
      <w:r w:rsidRPr="00DB7ED6">
        <w:rPr>
          <w:szCs w:val="21"/>
        </w:rPr>
        <w:t>大于</w:t>
      </w:r>
      <w:r w:rsidRPr="00DB7ED6">
        <w:rPr>
          <w:szCs w:val="21"/>
        </w:rPr>
        <w:t>0.5</w:t>
      </w:r>
      <w:r w:rsidRPr="00DB7ED6">
        <w:rPr>
          <w:szCs w:val="21"/>
        </w:rPr>
        <w:t>时，</w:t>
      </w:r>
      <w:r w:rsidRPr="00DB7ED6">
        <w:rPr>
          <w:szCs w:val="21"/>
        </w:rPr>
        <w:t>accuracy</w:t>
      </w:r>
      <w:r w:rsidRPr="00DB7ED6">
        <w:rPr>
          <w:szCs w:val="21"/>
        </w:rPr>
        <w:t>值得分情况也逐渐下落。总的来说当</w:t>
      </w:r>
      <w:r w:rsidRPr="00DB7ED6">
        <w:rPr>
          <w:szCs w:val="21"/>
        </w:rPr>
        <w:t>α</w:t>
      </w:r>
      <w:r w:rsidRPr="00DB7ED6">
        <w:rPr>
          <w:szCs w:val="21"/>
        </w:rPr>
        <w:t>取值在</w:t>
      </w:r>
      <w:r w:rsidRPr="00DB7ED6">
        <w:rPr>
          <w:szCs w:val="21"/>
        </w:rPr>
        <w:t>0.4~0.6</w:t>
      </w:r>
      <w:r w:rsidRPr="00DB7ED6">
        <w:rPr>
          <w:szCs w:val="21"/>
        </w:rPr>
        <w:t>之间时，网络能够取得一个较优的综合成绩。而在该区间内</w:t>
      </w:r>
      <w:r w:rsidRPr="00DB7ED6">
        <w:rPr>
          <w:szCs w:val="21"/>
        </w:rPr>
        <w:t>0.5</w:t>
      </w:r>
      <w:r w:rsidRPr="00DB7ED6">
        <w:rPr>
          <w:szCs w:val="21"/>
        </w:rPr>
        <w:t>在实验中表现稍优于</w:t>
      </w:r>
      <w:r w:rsidRPr="00DB7ED6">
        <w:rPr>
          <w:szCs w:val="21"/>
        </w:rPr>
        <w:t>0.4</w:t>
      </w:r>
      <w:r w:rsidRPr="00DB7ED6">
        <w:rPr>
          <w:szCs w:val="21"/>
        </w:rPr>
        <w:t>及</w:t>
      </w:r>
      <w:r w:rsidRPr="00DB7ED6">
        <w:rPr>
          <w:szCs w:val="21"/>
        </w:rPr>
        <w:t>0.6</w:t>
      </w:r>
      <w:r w:rsidRPr="00DB7ED6">
        <w:rPr>
          <w:szCs w:val="21"/>
        </w:rPr>
        <w:t>（取得了最佳</w:t>
      </w:r>
      <w:r w:rsidRPr="00DB7ED6">
        <w:rPr>
          <w:szCs w:val="21"/>
        </w:rPr>
        <w:t>accuracy</w:t>
      </w:r>
      <w:r w:rsidRPr="00DB7ED6">
        <w:rPr>
          <w:szCs w:val="21"/>
        </w:rPr>
        <w:t>得分，且</w:t>
      </w:r>
      <w:proofErr w:type="spellStart"/>
      <w:r w:rsidRPr="00DB7ED6">
        <w:rPr>
          <w:szCs w:val="21"/>
        </w:rPr>
        <w:t>mIoU</w:t>
      </w:r>
      <w:proofErr w:type="spellEnd"/>
      <w:r w:rsidRPr="00DB7ED6">
        <w:rPr>
          <w:szCs w:val="21"/>
        </w:rPr>
        <w:t>得分只与</w:t>
      </w:r>
      <w:r w:rsidRPr="00DB7ED6">
        <w:rPr>
          <w:szCs w:val="21"/>
        </w:rPr>
        <w:t>0.6</w:t>
      </w:r>
      <w:r w:rsidRPr="00DB7ED6">
        <w:rPr>
          <w:szCs w:val="21"/>
        </w:rPr>
        <w:t>的相应得分相差</w:t>
      </w:r>
      <w:r w:rsidRPr="00DB7ED6">
        <w:rPr>
          <w:szCs w:val="21"/>
        </w:rPr>
        <w:t>0.0002</w:t>
      </w:r>
      <w:r w:rsidRPr="00DB7ED6">
        <w:rPr>
          <w:szCs w:val="21"/>
        </w:rPr>
        <w:t>），故后文实验中</w:t>
      </w:r>
      <w:proofErr w:type="spellStart"/>
      <w:r w:rsidRPr="00DB7ED6">
        <w:rPr>
          <w:szCs w:val="21"/>
        </w:rPr>
        <w:t>Lovasz-</w:t>
      </w:r>
      <w:r w:rsidR="00683F86" w:rsidRPr="00DB7ED6">
        <w:rPr>
          <w:szCs w:val="21"/>
        </w:rPr>
        <w:t>Crossentropy</w:t>
      </w:r>
      <w:proofErr w:type="spellEnd"/>
      <w:r w:rsidRPr="00DB7ED6">
        <w:rPr>
          <w:szCs w:val="21"/>
        </w:rPr>
        <w:t>加权</w:t>
      </w:r>
      <w:r w:rsidR="00D33F2E" w:rsidRPr="00DB7ED6">
        <w:rPr>
          <w:szCs w:val="21"/>
        </w:rPr>
        <w:t>损失</w:t>
      </w:r>
      <w:r w:rsidRPr="00DB7ED6">
        <w:rPr>
          <w:szCs w:val="21"/>
        </w:rPr>
        <w:t>的</w:t>
      </w:r>
      <w:r w:rsidRPr="00DB7ED6">
        <w:rPr>
          <w:szCs w:val="21"/>
        </w:rPr>
        <w:t>α</w:t>
      </w:r>
      <w:r w:rsidRPr="00DB7ED6">
        <w:rPr>
          <w:szCs w:val="21"/>
        </w:rPr>
        <w:t>超参数均设置为</w:t>
      </w:r>
      <w:r w:rsidRPr="00DB7ED6">
        <w:rPr>
          <w:szCs w:val="21"/>
        </w:rPr>
        <w:t>0.5</w:t>
      </w:r>
      <w:r w:rsidRPr="00DB7ED6">
        <w:rPr>
          <w:szCs w:val="21"/>
        </w:rPr>
        <w:t>。</w:t>
      </w:r>
    </w:p>
    <w:p w14:paraId="6862E658" w14:textId="03D300F8" w:rsidR="0039411F" w:rsidRDefault="00A4397A" w:rsidP="00F96D33">
      <w:pPr>
        <w:pStyle w:val="2"/>
        <w:snapToGrid w:val="0"/>
        <w:spacing w:after="0" w:line="300" w:lineRule="exact"/>
        <w:ind w:leftChars="0" w:left="0" w:firstLineChars="200" w:firstLine="420"/>
        <w:rPr>
          <w:sz w:val="20"/>
          <w:szCs w:val="20"/>
        </w:rPr>
      </w:pPr>
      <w:r w:rsidRPr="00DB7ED6">
        <w:rPr>
          <w:szCs w:val="21"/>
        </w:rPr>
        <w:t>接着进行对比损失函数的主要实验。实验模式采取对比</w:t>
      </w:r>
      <w:r w:rsidR="00672587">
        <w:rPr>
          <w:rFonts w:hint="eastAsia"/>
          <w:szCs w:val="21"/>
        </w:rPr>
        <w:t>实验</w:t>
      </w:r>
      <w:r w:rsidRPr="00DB7ED6">
        <w:rPr>
          <w:szCs w:val="21"/>
        </w:rPr>
        <w:t>，主要由本文方法的</w:t>
      </w:r>
      <w:proofErr w:type="spellStart"/>
      <w:r w:rsidRPr="00DB7ED6">
        <w:rPr>
          <w:szCs w:val="21"/>
        </w:rPr>
        <w:t>Lovasz-</w:t>
      </w:r>
      <w:r w:rsidR="00683F86" w:rsidRPr="00DB7ED6">
        <w:rPr>
          <w:szCs w:val="21"/>
        </w:rPr>
        <w:t>Crossentropy</w:t>
      </w:r>
      <w:proofErr w:type="spellEnd"/>
      <w:r w:rsidRPr="00DB7ED6">
        <w:rPr>
          <w:szCs w:val="21"/>
        </w:rPr>
        <w:t>加权</w:t>
      </w:r>
      <w:r w:rsidR="00D33F2E" w:rsidRPr="00DB7ED6">
        <w:rPr>
          <w:szCs w:val="21"/>
        </w:rPr>
        <w:t>损失</w:t>
      </w:r>
      <w:r w:rsidRPr="00DB7ED6">
        <w:rPr>
          <w:szCs w:val="21"/>
        </w:rPr>
        <w:t>与已有的</w:t>
      </w:r>
      <w:proofErr w:type="spellStart"/>
      <w:r w:rsidRPr="00DB7ED6">
        <w:rPr>
          <w:szCs w:val="21"/>
        </w:rPr>
        <w:t>tversky</w:t>
      </w:r>
      <w:proofErr w:type="spellEnd"/>
      <w:r w:rsidR="00D33F2E" w:rsidRPr="00DB7ED6">
        <w:rPr>
          <w:szCs w:val="21"/>
        </w:rPr>
        <w:t>损失</w:t>
      </w:r>
      <w:r w:rsidRPr="00DB7ED6">
        <w:rPr>
          <w:szCs w:val="21"/>
        </w:rPr>
        <w:t>、交叉熵（</w:t>
      </w:r>
      <w:r w:rsidRPr="00DB7ED6">
        <w:rPr>
          <w:szCs w:val="21"/>
        </w:rPr>
        <w:t>cross entropy</w:t>
      </w:r>
      <w:r w:rsidRPr="00DB7ED6">
        <w:rPr>
          <w:szCs w:val="21"/>
        </w:rPr>
        <w:t>）</w:t>
      </w:r>
      <w:r w:rsidR="00D33F2E" w:rsidRPr="00DB7ED6">
        <w:rPr>
          <w:szCs w:val="21"/>
        </w:rPr>
        <w:t>损失</w:t>
      </w:r>
      <w:r w:rsidRPr="00DB7ED6">
        <w:rPr>
          <w:szCs w:val="21"/>
        </w:rPr>
        <w:t>、</w:t>
      </w:r>
      <w:proofErr w:type="spellStart"/>
      <w:r w:rsidRPr="00DB7ED6">
        <w:rPr>
          <w:szCs w:val="21"/>
        </w:rPr>
        <w:t>Lovasz</w:t>
      </w:r>
      <w:proofErr w:type="spellEnd"/>
      <w:r w:rsidR="00D33F2E" w:rsidRPr="00DB7ED6">
        <w:rPr>
          <w:szCs w:val="21"/>
        </w:rPr>
        <w:t>损失</w:t>
      </w:r>
      <w:r w:rsidR="00284497">
        <w:rPr>
          <w:rFonts w:hint="eastAsia"/>
          <w:szCs w:val="21"/>
        </w:rPr>
        <w:t>作</w:t>
      </w:r>
      <w:r w:rsidRPr="00DB7ED6">
        <w:rPr>
          <w:szCs w:val="21"/>
        </w:rPr>
        <w:t>对比。其中交叉熵与</w:t>
      </w:r>
      <w:proofErr w:type="spellStart"/>
      <w:r w:rsidRPr="00DB7ED6">
        <w:rPr>
          <w:szCs w:val="21"/>
        </w:rPr>
        <w:t>Lovasz</w:t>
      </w:r>
      <w:proofErr w:type="spellEnd"/>
      <w:r w:rsidRPr="00DB7ED6">
        <w:rPr>
          <w:szCs w:val="21"/>
        </w:rPr>
        <w:t>作为加权的原</w:t>
      </w:r>
      <w:r w:rsidR="00D33F2E" w:rsidRPr="00DB7ED6">
        <w:rPr>
          <w:szCs w:val="21"/>
        </w:rPr>
        <w:t>损失</w:t>
      </w:r>
      <w:r w:rsidRPr="00DB7ED6">
        <w:rPr>
          <w:szCs w:val="21"/>
        </w:rPr>
        <w:t>进行比较分析，</w:t>
      </w:r>
      <w:proofErr w:type="spellStart"/>
      <w:r w:rsidRPr="00DB7ED6">
        <w:rPr>
          <w:szCs w:val="21"/>
        </w:rPr>
        <w:t>tversky</w:t>
      </w:r>
      <w:proofErr w:type="spellEnd"/>
      <w:r w:rsidRPr="00DB7ED6">
        <w:rPr>
          <w:szCs w:val="21"/>
        </w:rPr>
        <w:t>则是作为同是加权综合</w:t>
      </w:r>
      <w:r w:rsidR="00D33F2E" w:rsidRPr="00DB7ED6">
        <w:rPr>
          <w:szCs w:val="21"/>
        </w:rPr>
        <w:t>损失</w:t>
      </w:r>
      <w:r w:rsidRPr="00DB7ED6">
        <w:rPr>
          <w:szCs w:val="21"/>
        </w:rPr>
        <w:t>与本文</w:t>
      </w:r>
      <w:r w:rsidR="00D33F2E" w:rsidRPr="00DB7ED6">
        <w:rPr>
          <w:szCs w:val="21"/>
        </w:rPr>
        <w:t>损失</w:t>
      </w:r>
      <w:r w:rsidRPr="00DB7ED6">
        <w:rPr>
          <w:szCs w:val="21"/>
        </w:rPr>
        <w:t>进行比对，以此排除加权算法本身对于训练及其结果的影响。</w:t>
      </w:r>
    </w:p>
    <w:p w14:paraId="7861D823" w14:textId="110DE54F" w:rsidR="00486F85" w:rsidRPr="00637307" w:rsidRDefault="00D40098" w:rsidP="00F96D33">
      <w:pPr>
        <w:pStyle w:val="2"/>
        <w:snapToGrid w:val="0"/>
        <w:spacing w:after="0" w:line="300" w:lineRule="exact"/>
        <w:ind w:leftChars="0" w:left="0" w:firstLineChars="200" w:firstLine="420"/>
        <w:rPr>
          <w:szCs w:val="21"/>
        </w:rPr>
      </w:pPr>
      <w:r w:rsidRPr="00637307">
        <w:rPr>
          <w:szCs w:val="21"/>
        </w:rPr>
        <w:t>从表</w:t>
      </w:r>
      <w:r w:rsidR="007F244B">
        <w:rPr>
          <w:rFonts w:hint="eastAsia"/>
          <w:szCs w:val="21"/>
        </w:rPr>
        <w:t>3</w:t>
      </w:r>
      <w:r w:rsidRPr="00637307">
        <w:rPr>
          <w:szCs w:val="21"/>
        </w:rPr>
        <w:t>中可以看出，本文所用</w:t>
      </w:r>
      <w:r w:rsidR="00D33F2E" w:rsidRPr="00637307">
        <w:rPr>
          <w:szCs w:val="21"/>
        </w:rPr>
        <w:t>损失</w:t>
      </w:r>
      <w:r w:rsidRPr="00637307">
        <w:rPr>
          <w:szCs w:val="21"/>
        </w:rPr>
        <w:t>的</w:t>
      </w:r>
      <w:r w:rsidRPr="00637307">
        <w:rPr>
          <w:szCs w:val="21"/>
        </w:rPr>
        <w:t>accuracy</w:t>
      </w:r>
      <w:r w:rsidRPr="00637307">
        <w:rPr>
          <w:szCs w:val="21"/>
        </w:rPr>
        <w:t>值为</w:t>
      </w:r>
      <w:r w:rsidRPr="00637307">
        <w:rPr>
          <w:szCs w:val="21"/>
        </w:rPr>
        <w:t>0.9257</w:t>
      </w:r>
      <w:r w:rsidRPr="00637307">
        <w:rPr>
          <w:szCs w:val="21"/>
        </w:rPr>
        <w:t>，</w:t>
      </w:r>
      <w:proofErr w:type="spellStart"/>
      <w:r w:rsidRPr="00637307">
        <w:rPr>
          <w:szCs w:val="21"/>
        </w:rPr>
        <w:t>mIoU</w:t>
      </w:r>
      <w:proofErr w:type="spellEnd"/>
      <w:r w:rsidRPr="00637307">
        <w:rPr>
          <w:szCs w:val="21"/>
        </w:rPr>
        <w:t>值为</w:t>
      </w:r>
      <w:r w:rsidRPr="00637307">
        <w:rPr>
          <w:szCs w:val="21"/>
        </w:rPr>
        <w:t>0.8379</w:t>
      </w:r>
      <w:r w:rsidRPr="00637307">
        <w:rPr>
          <w:szCs w:val="21"/>
        </w:rPr>
        <w:t>，而</w:t>
      </w:r>
      <w:r w:rsidRPr="00637307">
        <w:rPr>
          <w:szCs w:val="21"/>
        </w:rPr>
        <w:t>f1-score</w:t>
      </w:r>
      <w:r w:rsidRPr="00637307">
        <w:rPr>
          <w:szCs w:val="21"/>
        </w:rPr>
        <w:t>值为</w:t>
      </w:r>
      <w:r w:rsidRPr="00637307">
        <w:rPr>
          <w:szCs w:val="21"/>
        </w:rPr>
        <w:t>0.9109</w:t>
      </w:r>
      <w:r w:rsidRPr="00637307">
        <w:rPr>
          <w:szCs w:val="21"/>
        </w:rPr>
        <w:t>，</w:t>
      </w:r>
      <w:r w:rsidRPr="00637307">
        <w:rPr>
          <w:szCs w:val="21"/>
        </w:rPr>
        <w:t>kappa</w:t>
      </w:r>
      <w:r w:rsidRPr="00637307">
        <w:rPr>
          <w:szCs w:val="21"/>
        </w:rPr>
        <w:t>值为</w:t>
      </w:r>
      <w:r w:rsidRPr="00637307">
        <w:rPr>
          <w:szCs w:val="21"/>
        </w:rPr>
        <w:t>0.8811</w:t>
      </w:r>
      <w:r w:rsidRPr="00637307">
        <w:rPr>
          <w:szCs w:val="21"/>
        </w:rPr>
        <w:t>，</w:t>
      </w:r>
      <w:r w:rsidRPr="00637307">
        <w:rPr>
          <w:szCs w:val="21"/>
        </w:rPr>
        <w:t>precision</w:t>
      </w:r>
      <w:r w:rsidRPr="00637307">
        <w:rPr>
          <w:szCs w:val="21"/>
        </w:rPr>
        <w:t>为</w:t>
      </w:r>
      <w:r w:rsidRPr="00637307">
        <w:rPr>
          <w:szCs w:val="21"/>
        </w:rPr>
        <w:t>0.8989</w:t>
      </w:r>
      <w:r w:rsidRPr="00637307">
        <w:rPr>
          <w:szCs w:val="21"/>
        </w:rPr>
        <w:t>，</w:t>
      </w:r>
      <w:r w:rsidRPr="00637307">
        <w:rPr>
          <w:szCs w:val="21"/>
        </w:rPr>
        <w:t>recall</w:t>
      </w:r>
      <w:r w:rsidRPr="00637307">
        <w:rPr>
          <w:szCs w:val="21"/>
        </w:rPr>
        <w:t>值为</w:t>
      </w:r>
      <w:r w:rsidRPr="00637307">
        <w:rPr>
          <w:szCs w:val="21"/>
        </w:rPr>
        <w:t>0.9232</w:t>
      </w:r>
      <w:r w:rsidRPr="00637307">
        <w:rPr>
          <w:szCs w:val="21"/>
        </w:rPr>
        <w:t>。相较于其他网络的表现，</w:t>
      </w:r>
      <w:r w:rsidR="00197D41" w:rsidRPr="00637307">
        <w:rPr>
          <w:rFonts w:hint="eastAsia"/>
          <w:szCs w:val="21"/>
        </w:rPr>
        <w:t>本文损失函数</w:t>
      </w:r>
      <w:r w:rsidRPr="00637307">
        <w:rPr>
          <w:szCs w:val="21"/>
        </w:rPr>
        <w:t>基本</w:t>
      </w:r>
      <w:r w:rsidR="00197D41" w:rsidRPr="00637307">
        <w:rPr>
          <w:rFonts w:hint="eastAsia"/>
          <w:szCs w:val="21"/>
        </w:rPr>
        <w:t>在</w:t>
      </w:r>
      <w:r w:rsidRPr="00637307">
        <w:rPr>
          <w:szCs w:val="21"/>
        </w:rPr>
        <w:t>全方位</w:t>
      </w:r>
      <w:r w:rsidR="00197D41" w:rsidRPr="00637307">
        <w:rPr>
          <w:rFonts w:hint="eastAsia"/>
          <w:szCs w:val="21"/>
        </w:rPr>
        <w:t>都</w:t>
      </w:r>
      <w:r w:rsidRPr="00637307">
        <w:rPr>
          <w:szCs w:val="21"/>
        </w:rPr>
        <w:t>达到了最佳。</w:t>
      </w:r>
    </w:p>
    <w:p w14:paraId="504D170B" w14:textId="4F806AC3" w:rsidR="00D40098" w:rsidRDefault="001304F6" w:rsidP="00F96D33">
      <w:pPr>
        <w:pStyle w:val="2"/>
        <w:snapToGrid w:val="0"/>
        <w:spacing w:after="0" w:line="300" w:lineRule="exact"/>
        <w:ind w:leftChars="0" w:left="0" w:firstLineChars="200" w:firstLine="420"/>
        <w:rPr>
          <w:szCs w:val="21"/>
        </w:rPr>
      </w:pPr>
      <w:r w:rsidRPr="00637307">
        <w:rPr>
          <w:szCs w:val="21"/>
        </w:rPr>
        <w:t>更值得注意的是</w:t>
      </w:r>
      <w:r w:rsidR="00D508B5" w:rsidRPr="00637307">
        <w:rPr>
          <w:szCs w:val="21"/>
        </w:rPr>
        <w:t>本文</w:t>
      </w:r>
      <w:r w:rsidR="00D33F2E" w:rsidRPr="00637307">
        <w:rPr>
          <w:szCs w:val="21"/>
        </w:rPr>
        <w:t>损失</w:t>
      </w:r>
      <w:r w:rsidR="00D508B5" w:rsidRPr="00637307">
        <w:rPr>
          <w:szCs w:val="21"/>
        </w:rPr>
        <w:t>与</w:t>
      </w:r>
      <w:proofErr w:type="gramStart"/>
      <w:r w:rsidR="00D508B5" w:rsidRPr="00637307">
        <w:rPr>
          <w:szCs w:val="21"/>
        </w:rPr>
        <w:t>交叉熵及</w:t>
      </w:r>
      <w:proofErr w:type="spellStart"/>
      <w:proofErr w:type="gramEnd"/>
      <w:r w:rsidR="00D508B5" w:rsidRPr="00637307">
        <w:rPr>
          <w:szCs w:val="21"/>
        </w:rPr>
        <w:t>Lovasz</w:t>
      </w:r>
      <w:proofErr w:type="spellEnd"/>
      <w:r w:rsidR="00D508B5" w:rsidRPr="00637307">
        <w:rPr>
          <w:szCs w:val="21"/>
        </w:rPr>
        <w:t xml:space="preserve"> </w:t>
      </w:r>
      <w:r w:rsidR="00D33F2E" w:rsidRPr="00637307">
        <w:rPr>
          <w:szCs w:val="21"/>
        </w:rPr>
        <w:t>损失</w:t>
      </w:r>
      <w:r w:rsidR="00D508B5" w:rsidRPr="00637307">
        <w:rPr>
          <w:szCs w:val="21"/>
        </w:rPr>
        <w:t>的对比情况</w:t>
      </w:r>
      <w:r w:rsidR="00D0418A" w:rsidRPr="00637307">
        <w:rPr>
          <w:szCs w:val="21"/>
        </w:rPr>
        <w:t>。</w:t>
      </w:r>
      <w:r w:rsidR="00B12076" w:rsidRPr="00637307">
        <w:rPr>
          <w:szCs w:val="21"/>
        </w:rPr>
        <w:t>如前文所说</w:t>
      </w:r>
      <w:r w:rsidR="00FA499C" w:rsidRPr="00637307">
        <w:rPr>
          <w:szCs w:val="21"/>
        </w:rPr>
        <w:t>本文模型所用</w:t>
      </w:r>
      <w:r w:rsidR="00D33F2E" w:rsidRPr="00637307">
        <w:rPr>
          <w:szCs w:val="21"/>
        </w:rPr>
        <w:t>损失</w:t>
      </w:r>
      <w:r w:rsidR="00FA499C" w:rsidRPr="00637307">
        <w:rPr>
          <w:szCs w:val="21"/>
        </w:rPr>
        <w:t>是用加权</w:t>
      </w:r>
      <w:proofErr w:type="gramStart"/>
      <w:r w:rsidR="00FA499C" w:rsidRPr="00637307">
        <w:rPr>
          <w:szCs w:val="21"/>
        </w:rPr>
        <w:t>交叉熵及</w:t>
      </w:r>
      <w:proofErr w:type="spellStart"/>
      <w:proofErr w:type="gramEnd"/>
      <w:r w:rsidR="00FA499C" w:rsidRPr="00637307">
        <w:rPr>
          <w:szCs w:val="21"/>
        </w:rPr>
        <w:t>Lovasz</w:t>
      </w:r>
      <w:proofErr w:type="spellEnd"/>
      <w:r w:rsidR="00FA499C" w:rsidRPr="00637307">
        <w:rPr>
          <w:szCs w:val="21"/>
        </w:rPr>
        <w:t xml:space="preserve"> </w:t>
      </w:r>
      <w:r w:rsidR="00D33F2E" w:rsidRPr="00637307">
        <w:rPr>
          <w:szCs w:val="21"/>
        </w:rPr>
        <w:t>损失</w:t>
      </w:r>
      <w:r w:rsidR="00FA499C" w:rsidRPr="00637307">
        <w:rPr>
          <w:szCs w:val="21"/>
        </w:rPr>
        <w:t>的方式设计的</w:t>
      </w:r>
      <w:r w:rsidR="007E0D8A" w:rsidRPr="00637307">
        <w:rPr>
          <w:rFonts w:hint="eastAsia"/>
          <w:szCs w:val="21"/>
        </w:rPr>
        <w:t>。</w:t>
      </w:r>
      <w:r w:rsidR="00535082" w:rsidRPr="00637307">
        <w:rPr>
          <w:rFonts w:hint="eastAsia"/>
          <w:szCs w:val="21"/>
        </w:rPr>
        <w:t>如前文所说</w:t>
      </w:r>
      <w:r w:rsidR="002E4465" w:rsidRPr="00637307">
        <w:rPr>
          <w:rFonts w:hint="eastAsia"/>
          <w:szCs w:val="21"/>
        </w:rPr>
        <w:t>损失函数的计算基准不同</w:t>
      </w:r>
      <w:r w:rsidR="00535082" w:rsidRPr="00637307">
        <w:rPr>
          <w:rFonts w:hint="eastAsia"/>
          <w:szCs w:val="21"/>
        </w:rPr>
        <w:t>，</w:t>
      </w:r>
      <w:r w:rsidR="007E0D8A" w:rsidRPr="00637307">
        <w:rPr>
          <w:rFonts w:hint="eastAsia"/>
          <w:szCs w:val="21"/>
        </w:rPr>
        <w:t>数据中也确实体现出交叉</w:t>
      </w:r>
      <w:proofErr w:type="gramStart"/>
      <w:r w:rsidR="007E0D8A" w:rsidRPr="00637307">
        <w:rPr>
          <w:rFonts w:hint="eastAsia"/>
          <w:szCs w:val="21"/>
        </w:rPr>
        <w:t>熵</w:t>
      </w:r>
      <w:proofErr w:type="gramEnd"/>
      <w:r w:rsidR="00D33F2E" w:rsidRPr="00637307">
        <w:rPr>
          <w:rFonts w:hint="eastAsia"/>
          <w:szCs w:val="21"/>
        </w:rPr>
        <w:t>损失</w:t>
      </w:r>
      <w:r w:rsidR="007E0D8A" w:rsidRPr="00637307">
        <w:rPr>
          <w:rFonts w:hint="eastAsia"/>
          <w:szCs w:val="21"/>
        </w:rPr>
        <w:t>的</w:t>
      </w:r>
      <w:r w:rsidR="007E0D8A" w:rsidRPr="00637307">
        <w:rPr>
          <w:rFonts w:hint="eastAsia"/>
          <w:szCs w:val="21"/>
        </w:rPr>
        <w:t>accuracy</w:t>
      </w:r>
      <w:r w:rsidR="007E0D8A" w:rsidRPr="00637307">
        <w:rPr>
          <w:rFonts w:hint="eastAsia"/>
          <w:szCs w:val="21"/>
        </w:rPr>
        <w:t>得分更好，而</w:t>
      </w:r>
      <w:proofErr w:type="spellStart"/>
      <w:r w:rsidR="007E0D8A" w:rsidRPr="00637307">
        <w:rPr>
          <w:rFonts w:hint="eastAsia"/>
          <w:szCs w:val="21"/>
        </w:rPr>
        <w:t>Lovasz</w:t>
      </w:r>
      <w:proofErr w:type="spellEnd"/>
      <w:r w:rsidR="007E0D8A" w:rsidRPr="00637307">
        <w:rPr>
          <w:rFonts w:hint="eastAsia"/>
          <w:szCs w:val="21"/>
        </w:rPr>
        <w:t>则是在</w:t>
      </w:r>
      <w:proofErr w:type="spellStart"/>
      <w:r w:rsidR="007E0D8A" w:rsidRPr="00637307">
        <w:rPr>
          <w:rFonts w:hint="eastAsia"/>
          <w:szCs w:val="21"/>
        </w:rPr>
        <w:t>mIoU</w:t>
      </w:r>
      <w:proofErr w:type="spellEnd"/>
      <w:r w:rsidR="007E0D8A" w:rsidRPr="00637307">
        <w:rPr>
          <w:rFonts w:hint="eastAsia"/>
          <w:szCs w:val="21"/>
        </w:rPr>
        <w:t>上取得了较出彩的成绩</w:t>
      </w:r>
      <w:r w:rsidR="007A5D59" w:rsidRPr="00637307">
        <w:rPr>
          <w:rFonts w:hint="eastAsia"/>
          <w:szCs w:val="21"/>
        </w:rPr>
        <w:t>；</w:t>
      </w:r>
      <w:r w:rsidR="00A3109E" w:rsidRPr="00637307">
        <w:rPr>
          <w:rFonts w:hint="eastAsia"/>
          <w:szCs w:val="21"/>
        </w:rPr>
        <w:t>然</w:t>
      </w:r>
      <w:r w:rsidR="00C602DD" w:rsidRPr="00637307">
        <w:rPr>
          <w:szCs w:val="21"/>
        </w:rPr>
        <w:t>而在实验数据中可以看出</w:t>
      </w:r>
      <w:r w:rsidR="004A3AFF" w:rsidRPr="00637307">
        <w:rPr>
          <w:szCs w:val="21"/>
        </w:rPr>
        <w:t>本文</w:t>
      </w:r>
      <w:r w:rsidR="00D33F2E" w:rsidRPr="00637307">
        <w:rPr>
          <w:szCs w:val="21"/>
        </w:rPr>
        <w:t>损失</w:t>
      </w:r>
      <w:r w:rsidR="00D508B5" w:rsidRPr="00637307">
        <w:rPr>
          <w:szCs w:val="21"/>
        </w:rPr>
        <w:t>甚至在</w:t>
      </w:r>
      <w:r w:rsidR="00DD1ADD" w:rsidRPr="00637307">
        <w:rPr>
          <w:rFonts w:hint="eastAsia"/>
          <w:szCs w:val="21"/>
        </w:rPr>
        <w:t>其</w:t>
      </w:r>
      <w:r w:rsidR="005B46EF" w:rsidRPr="00637307">
        <w:rPr>
          <w:rFonts w:hint="eastAsia"/>
          <w:szCs w:val="21"/>
        </w:rPr>
        <w:t>优势</w:t>
      </w:r>
      <w:r w:rsidR="00DD1ADD" w:rsidRPr="00637307">
        <w:rPr>
          <w:rFonts w:hint="eastAsia"/>
          <w:szCs w:val="21"/>
        </w:rPr>
        <w:t>得分项目</w:t>
      </w:r>
      <w:r w:rsidR="00D508B5" w:rsidRPr="00637307">
        <w:rPr>
          <w:szCs w:val="21"/>
        </w:rPr>
        <w:t>上</w:t>
      </w:r>
      <w:r w:rsidR="00DD1ADD" w:rsidRPr="00637307">
        <w:rPr>
          <w:rFonts w:hint="eastAsia"/>
          <w:szCs w:val="21"/>
        </w:rPr>
        <w:t>都</w:t>
      </w:r>
      <w:r w:rsidR="00D508B5" w:rsidRPr="00637307">
        <w:rPr>
          <w:szCs w:val="21"/>
        </w:rPr>
        <w:t>比原</w:t>
      </w:r>
      <w:r w:rsidR="00D33F2E" w:rsidRPr="00637307">
        <w:rPr>
          <w:szCs w:val="21"/>
        </w:rPr>
        <w:t>损失</w:t>
      </w:r>
      <w:r w:rsidR="00D508B5" w:rsidRPr="00637307">
        <w:rPr>
          <w:szCs w:val="21"/>
        </w:rPr>
        <w:t>表现更好</w:t>
      </w:r>
      <w:r w:rsidR="004A3AFF" w:rsidRPr="00637307">
        <w:rPr>
          <w:szCs w:val="21"/>
        </w:rPr>
        <w:t>（准确率优于交叉熵，</w:t>
      </w:r>
      <w:proofErr w:type="spellStart"/>
      <w:r w:rsidR="004A3AFF" w:rsidRPr="00637307">
        <w:rPr>
          <w:szCs w:val="21"/>
        </w:rPr>
        <w:t>mIoU</w:t>
      </w:r>
      <w:proofErr w:type="spellEnd"/>
      <w:r w:rsidR="004A3AFF" w:rsidRPr="00637307">
        <w:rPr>
          <w:szCs w:val="21"/>
        </w:rPr>
        <w:t>得分优于</w:t>
      </w:r>
      <w:proofErr w:type="spellStart"/>
      <w:r w:rsidR="004A3AFF" w:rsidRPr="00637307">
        <w:rPr>
          <w:szCs w:val="21"/>
        </w:rPr>
        <w:t>Lovasz</w:t>
      </w:r>
      <w:proofErr w:type="spellEnd"/>
      <w:r w:rsidR="004A3AFF" w:rsidRPr="00637307">
        <w:rPr>
          <w:szCs w:val="21"/>
        </w:rPr>
        <w:t>）</w:t>
      </w:r>
      <w:r w:rsidR="00D508B5" w:rsidRPr="00637307">
        <w:rPr>
          <w:szCs w:val="21"/>
        </w:rPr>
        <w:t>。可以说加权综合算法起到了</w:t>
      </w:r>
      <w:r w:rsidR="00D508B5" w:rsidRPr="00637307">
        <w:rPr>
          <w:szCs w:val="21"/>
        </w:rPr>
        <w:t>“1+1&gt;2”</w:t>
      </w:r>
      <w:r w:rsidR="00D508B5" w:rsidRPr="00637307">
        <w:rPr>
          <w:szCs w:val="21"/>
        </w:rPr>
        <w:t>的出众效果</w:t>
      </w:r>
      <w:r w:rsidR="004A3AFF" w:rsidRPr="00637307">
        <w:rPr>
          <w:szCs w:val="21"/>
        </w:rPr>
        <w:t>，比较成功地达成了设计预期。同时也印证了加权算法确实有效</w:t>
      </w:r>
      <w:r w:rsidR="00F1750E" w:rsidRPr="00637307">
        <w:rPr>
          <w:szCs w:val="21"/>
        </w:rPr>
        <w:t>地</w:t>
      </w:r>
      <w:r w:rsidR="004A3AFF" w:rsidRPr="00637307">
        <w:rPr>
          <w:szCs w:val="21"/>
        </w:rPr>
        <w:t>结合了两者的优势，形成了一个更加全面优秀的损失函数。</w:t>
      </w:r>
    </w:p>
    <w:p w14:paraId="7F319479" w14:textId="77777777" w:rsidR="00AE57FF" w:rsidRDefault="00AE57FF" w:rsidP="00AE57FF">
      <w:pPr>
        <w:autoSpaceDE w:val="0"/>
        <w:autoSpaceDN w:val="0"/>
        <w:adjustRightInd w:val="0"/>
        <w:spacing w:beforeLines="100" w:before="312"/>
        <w:jc w:val="center"/>
        <w:rPr>
          <w:rFonts w:ascii="宋体" w:eastAsia="宋体" w:hAnsi="宋体"/>
          <w:b/>
          <w:color w:val="000000"/>
          <w:sz w:val="18"/>
          <w:szCs w:val="18"/>
        </w:rPr>
        <w:sectPr w:rsidR="00AE57FF" w:rsidSect="00123527">
          <w:type w:val="continuous"/>
          <w:pgSz w:w="11906" w:h="16838"/>
          <w:pgMar w:top="1440" w:right="1134" w:bottom="1440" w:left="1134" w:header="851" w:footer="992" w:gutter="0"/>
          <w:cols w:num="2" w:space="425"/>
          <w:docGrid w:type="linesAndChars" w:linePitch="312"/>
        </w:sectPr>
      </w:pPr>
    </w:p>
    <w:p w14:paraId="069E3AFE" w14:textId="7DB761D8" w:rsidR="00AE57FF" w:rsidRPr="001D4A9C" w:rsidRDefault="00AE57FF" w:rsidP="001420F4">
      <w:pPr>
        <w:autoSpaceDE w:val="0"/>
        <w:autoSpaceDN w:val="0"/>
        <w:adjustRightInd w:val="0"/>
        <w:spacing w:beforeLines="50" w:before="156"/>
        <w:jc w:val="center"/>
        <w:rPr>
          <w:rFonts w:ascii="宋体" w:eastAsia="宋体" w:hAnsi="宋体"/>
          <w:b/>
          <w:color w:val="000000"/>
          <w:sz w:val="18"/>
          <w:szCs w:val="18"/>
        </w:rPr>
      </w:pPr>
      <w:r w:rsidRPr="001D4A9C">
        <w:rPr>
          <w:rFonts w:ascii="宋体" w:eastAsia="宋体" w:hAnsi="宋体" w:hint="eastAsia"/>
          <w:b/>
          <w:color w:val="000000"/>
          <w:sz w:val="18"/>
          <w:szCs w:val="18"/>
        </w:rPr>
        <w:t>表</w:t>
      </w:r>
      <w:r>
        <w:rPr>
          <w:rFonts w:ascii="宋体" w:eastAsia="宋体" w:hAnsi="宋体" w:hint="eastAsia"/>
          <w:b/>
          <w:color w:val="000000"/>
          <w:sz w:val="18"/>
          <w:szCs w:val="18"/>
        </w:rPr>
        <w:t>3</w:t>
      </w:r>
      <w:r w:rsidRPr="001D4A9C">
        <w:rPr>
          <w:rFonts w:ascii="宋体" w:eastAsia="宋体" w:hAnsi="宋体" w:hint="eastAsia"/>
          <w:b/>
          <w:color w:val="000000"/>
          <w:sz w:val="18"/>
          <w:szCs w:val="18"/>
        </w:rPr>
        <w:t xml:space="preserve"> </w:t>
      </w:r>
      <w:r>
        <w:rPr>
          <w:rFonts w:ascii="宋体" w:eastAsia="宋体" w:hAnsi="宋体" w:hint="eastAsia"/>
          <w:b/>
          <w:color w:val="000000"/>
          <w:sz w:val="18"/>
          <w:szCs w:val="18"/>
        </w:rPr>
        <w:t>各损失函数最终得分情况</w:t>
      </w:r>
    </w:p>
    <w:p w14:paraId="7F49D6CB" w14:textId="77777777" w:rsidR="00AE57FF" w:rsidRPr="001404EA" w:rsidRDefault="00AE57FF" w:rsidP="00AE57FF">
      <w:pPr>
        <w:autoSpaceDE w:val="0"/>
        <w:autoSpaceDN w:val="0"/>
        <w:adjustRightInd w:val="0"/>
        <w:jc w:val="center"/>
        <w:rPr>
          <w:rFonts w:ascii="Times New Roman" w:eastAsia="宋体" w:hAnsi="Times New Roman" w:cs="Times New Roman"/>
          <w:b/>
          <w:color w:val="000000"/>
          <w:sz w:val="18"/>
          <w:szCs w:val="18"/>
        </w:rPr>
      </w:pPr>
      <w:r w:rsidRPr="004A3970">
        <w:rPr>
          <w:rFonts w:ascii="Times New Roman" w:eastAsia="宋体" w:hAnsi="Times New Roman" w:cs="Times New Roman"/>
          <w:b/>
          <w:color w:val="000000"/>
          <w:sz w:val="18"/>
          <w:szCs w:val="18"/>
        </w:rPr>
        <w:t xml:space="preserve">Table </w:t>
      </w:r>
      <w:r>
        <w:rPr>
          <w:rFonts w:ascii="Times New Roman" w:eastAsia="宋体" w:hAnsi="Times New Roman" w:cs="Times New Roman" w:hint="eastAsia"/>
          <w:b/>
          <w:color w:val="000000"/>
          <w:sz w:val="18"/>
          <w:szCs w:val="18"/>
        </w:rPr>
        <w:t>3</w:t>
      </w:r>
      <w:r w:rsidRPr="004A3970">
        <w:rPr>
          <w:rFonts w:ascii="Times New Roman" w:eastAsia="宋体" w:hAnsi="Times New Roman" w:cs="Times New Roman"/>
          <w:b/>
          <w:color w:val="000000"/>
          <w:sz w:val="18"/>
          <w:szCs w:val="18"/>
        </w:rPr>
        <w:t xml:space="preserve"> </w:t>
      </w:r>
      <w:r w:rsidRPr="00183FDD">
        <w:rPr>
          <w:rFonts w:ascii="Times New Roman" w:eastAsia="宋体" w:hAnsi="Times New Roman" w:cs="Times New Roman"/>
          <w:b/>
          <w:bCs/>
          <w:sz w:val="18"/>
          <w:szCs w:val="18"/>
        </w:rPr>
        <w:t>The final score of each loss function</w:t>
      </w:r>
    </w:p>
    <w:tbl>
      <w:tblPr>
        <w:tblW w:w="8789" w:type="dxa"/>
        <w:jc w:val="center"/>
        <w:tblLayout w:type="fixed"/>
        <w:tblLook w:val="04A0" w:firstRow="1" w:lastRow="0" w:firstColumn="1" w:lastColumn="0" w:noHBand="0" w:noVBand="1"/>
      </w:tblPr>
      <w:tblGrid>
        <w:gridCol w:w="2412"/>
        <w:gridCol w:w="992"/>
        <w:gridCol w:w="1134"/>
        <w:gridCol w:w="991"/>
        <w:gridCol w:w="992"/>
        <w:gridCol w:w="1276"/>
        <w:gridCol w:w="992"/>
      </w:tblGrid>
      <w:tr w:rsidR="00AE57FF" w:rsidRPr="00183FDD" w14:paraId="2CABA337" w14:textId="77777777" w:rsidTr="005833D8">
        <w:trPr>
          <w:jc w:val="center"/>
        </w:trPr>
        <w:tc>
          <w:tcPr>
            <w:tcW w:w="2412" w:type="dxa"/>
            <w:tcBorders>
              <w:top w:val="single" w:sz="12" w:space="0" w:color="auto"/>
              <w:bottom w:val="single" w:sz="6" w:space="0" w:color="auto"/>
            </w:tcBorders>
            <w:shd w:val="clear" w:color="auto" w:fill="auto"/>
            <w:vAlign w:val="center"/>
          </w:tcPr>
          <w:p w14:paraId="4EC2369C" w14:textId="77777777" w:rsidR="00AE57FF" w:rsidRPr="00183FDD" w:rsidRDefault="00AE57FF" w:rsidP="005833D8">
            <w:pPr>
              <w:snapToGrid w:val="0"/>
              <w:spacing w:line="360" w:lineRule="auto"/>
              <w:jc w:val="center"/>
              <w:rPr>
                <w:rFonts w:ascii="Times New Roman" w:hAnsi="Times New Roman" w:cs="Times New Roman"/>
                <w:sz w:val="15"/>
                <w:szCs w:val="15"/>
              </w:rPr>
            </w:pPr>
            <w:bookmarkStart w:id="6" w:name="_Hlk37501998"/>
          </w:p>
        </w:tc>
        <w:tc>
          <w:tcPr>
            <w:tcW w:w="992" w:type="dxa"/>
            <w:tcBorders>
              <w:top w:val="single" w:sz="12" w:space="0" w:color="auto"/>
              <w:bottom w:val="single" w:sz="6" w:space="0" w:color="auto"/>
            </w:tcBorders>
            <w:shd w:val="clear" w:color="auto" w:fill="auto"/>
            <w:vAlign w:val="center"/>
          </w:tcPr>
          <w:p w14:paraId="0BB5EB19"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accuracy</w:t>
            </w:r>
          </w:p>
        </w:tc>
        <w:tc>
          <w:tcPr>
            <w:tcW w:w="1134" w:type="dxa"/>
            <w:tcBorders>
              <w:top w:val="single" w:sz="12" w:space="0" w:color="auto"/>
              <w:bottom w:val="single" w:sz="6" w:space="0" w:color="auto"/>
            </w:tcBorders>
            <w:shd w:val="clear" w:color="auto" w:fill="auto"/>
            <w:vAlign w:val="center"/>
          </w:tcPr>
          <w:p w14:paraId="5D08CB30" w14:textId="77777777" w:rsidR="00AE57FF" w:rsidRPr="00183FDD" w:rsidRDefault="00AE57FF" w:rsidP="005833D8">
            <w:pPr>
              <w:snapToGrid w:val="0"/>
              <w:spacing w:line="360" w:lineRule="auto"/>
              <w:ind w:leftChars="-48" w:left="-101"/>
              <w:jc w:val="center"/>
              <w:rPr>
                <w:rFonts w:ascii="Times New Roman" w:hAnsi="Times New Roman" w:cs="Times New Roman"/>
                <w:sz w:val="15"/>
                <w:szCs w:val="15"/>
              </w:rPr>
            </w:pPr>
            <w:proofErr w:type="spellStart"/>
            <w:r w:rsidRPr="00183FDD">
              <w:rPr>
                <w:rFonts w:ascii="Times New Roman" w:hAnsi="Times New Roman" w:cs="Times New Roman"/>
                <w:sz w:val="15"/>
                <w:szCs w:val="15"/>
              </w:rPr>
              <w:t>mIoU</w:t>
            </w:r>
            <w:proofErr w:type="spellEnd"/>
          </w:p>
        </w:tc>
        <w:tc>
          <w:tcPr>
            <w:tcW w:w="991" w:type="dxa"/>
            <w:tcBorders>
              <w:top w:val="single" w:sz="12" w:space="0" w:color="auto"/>
              <w:bottom w:val="single" w:sz="6" w:space="0" w:color="auto"/>
            </w:tcBorders>
            <w:shd w:val="clear" w:color="auto" w:fill="auto"/>
            <w:vAlign w:val="center"/>
          </w:tcPr>
          <w:p w14:paraId="3567D79D"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f1-score</w:t>
            </w:r>
          </w:p>
        </w:tc>
        <w:tc>
          <w:tcPr>
            <w:tcW w:w="992" w:type="dxa"/>
            <w:tcBorders>
              <w:top w:val="single" w:sz="12" w:space="0" w:color="auto"/>
              <w:bottom w:val="single" w:sz="6" w:space="0" w:color="auto"/>
            </w:tcBorders>
            <w:shd w:val="clear" w:color="auto" w:fill="auto"/>
            <w:vAlign w:val="center"/>
          </w:tcPr>
          <w:p w14:paraId="6BC78071"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kappa</w:t>
            </w:r>
          </w:p>
        </w:tc>
        <w:tc>
          <w:tcPr>
            <w:tcW w:w="1276" w:type="dxa"/>
            <w:tcBorders>
              <w:top w:val="single" w:sz="12" w:space="0" w:color="auto"/>
              <w:bottom w:val="single" w:sz="6" w:space="0" w:color="auto"/>
            </w:tcBorders>
            <w:shd w:val="clear" w:color="auto" w:fill="auto"/>
            <w:vAlign w:val="center"/>
          </w:tcPr>
          <w:p w14:paraId="5F976A28"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precision</w:t>
            </w:r>
          </w:p>
        </w:tc>
        <w:tc>
          <w:tcPr>
            <w:tcW w:w="992" w:type="dxa"/>
            <w:tcBorders>
              <w:top w:val="single" w:sz="12" w:space="0" w:color="auto"/>
              <w:bottom w:val="single" w:sz="6" w:space="0" w:color="auto"/>
            </w:tcBorders>
            <w:shd w:val="clear" w:color="auto" w:fill="auto"/>
            <w:vAlign w:val="center"/>
          </w:tcPr>
          <w:p w14:paraId="4ED06B27"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recall</w:t>
            </w:r>
          </w:p>
        </w:tc>
      </w:tr>
      <w:tr w:rsidR="00AE57FF" w:rsidRPr="00183FDD" w14:paraId="1A17FAA1" w14:textId="77777777" w:rsidTr="005833D8">
        <w:trPr>
          <w:jc w:val="center"/>
        </w:trPr>
        <w:tc>
          <w:tcPr>
            <w:tcW w:w="2412" w:type="dxa"/>
            <w:tcBorders>
              <w:top w:val="single" w:sz="6" w:space="0" w:color="auto"/>
            </w:tcBorders>
            <w:shd w:val="clear" w:color="auto" w:fill="auto"/>
            <w:vAlign w:val="center"/>
          </w:tcPr>
          <w:p w14:paraId="4FA14BF9" w14:textId="77777777" w:rsidR="00AE57FF" w:rsidRPr="00183FDD" w:rsidRDefault="00AE57FF" w:rsidP="005833D8">
            <w:pPr>
              <w:snapToGrid w:val="0"/>
              <w:spacing w:line="360" w:lineRule="auto"/>
              <w:jc w:val="center"/>
              <w:rPr>
                <w:rFonts w:ascii="Times New Roman" w:hAnsi="Times New Roman" w:cs="Times New Roman"/>
                <w:sz w:val="15"/>
                <w:szCs w:val="15"/>
              </w:rPr>
            </w:pPr>
            <w:proofErr w:type="spellStart"/>
            <w:r w:rsidRPr="00183FDD">
              <w:rPr>
                <w:rFonts w:ascii="Times New Roman" w:hAnsi="Times New Roman" w:cs="Times New Roman"/>
                <w:sz w:val="15"/>
                <w:szCs w:val="15"/>
              </w:rPr>
              <w:t>crossentropy</w:t>
            </w:r>
            <w:proofErr w:type="spellEnd"/>
          </w:p>
        </w:tc>
        <w:tc>
          <w:tcPr>
            <w:tcW w:w="992" w:type="dxa"/>
            <w:tcBorders>
              <w:top w:val="single" w:sz="6" w:space="0" w:color="auto"/>
            </w:tcBorders>
            <w:shd w:val="clear" w:color="auto" w:fill="auto"/>
            <w:vAlign w:val="center"/>
          </w:tcPr>
          <w:p w14:paraId="79EC64DF"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0.9248</w:t>
            </w:r>
          </w:p>
        </w:tc>
        <w:tc>
          <w:tcPr>
            <w:tcW w:w="1134" w:type="dxa"/>
            <w:tcBorders>
              <w:top w:val="single" w:sz="6" w:space="0" w:color="auto"/>
            </w:tcBorders>
            <w:shd w:val="clear" w:color="auto" w:fill="auto"/>
            <w:vAlign w:val="center"/>
          </w:tcPr>
          <w:p w14:paraId="7CE6C1E8" w14:textId="77777777" w:rsidR="00AE57FF" w:rsidRPr="00183FDD" w:rsidRDefault="00AE57FF" w:rsidP="005833D8">
            <w:pPr>
              <w:snapToGrid w:val="0"/>
              <w:spacing w:line="360" w:lineRule="auto"/>
              <w:ind w:leftChars="-48" w:left="-101"/>
              <w:jc w:val="center"/>
              <w:rPr>
                <w:rFonts w:ascii="Times New Roman" w:hAnsi="Times New Roman" w:cs="Times New Roman"/>
                <w:sz w:val="15"/>
                <w:szCs w:val="15"/>
              </w:rPr>
            </w:pPr>
            <w:r w:rsidRPr="00183FDD">
              <w:rPr>
                <w:rFonts w:ascii="Times New Roman" w:hAnsi="Times New Roman" w:cs="Times New Roman"/>
                <w:sz w:val="15"/>
                <w:szCs w:val="15"/>
              </w:rPr>
              <w:t>0.7937</w:t>
            </w:r>
          </w:p>
        </w:tc>
        <w:tc>
          <w:tcPr>
            <w:tcW w:w="991" w:type="dxa"/>
            <w:tcBorders>
              <w:top w:val="single" w:sz="6" w:space="0" w:color="auto"/>
            </w:tcBorders>
            <w:shd w:val="clear" w:color="auto" w:fill="auto"/>
            <w:vAlign w:val="center"/>
          </w:tcPr>
          <w:p w14:paraId="3BA9EE12"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0.8786</w:t>
            </w:r>
          </w:p>
        </w:tc>
        <w:tc>
          <w:tcPr>
            <w:tcW w:w="992" w:type="dxa"/>
            <w:tcBorders>
              <w:top w:val="single" w:sz="6" w:space="0" w:color="auto"/>
            </w:tcBorders>
            <w:shd w:val="clear" w:color="auto" w:fill="auto"/>
            <w:vAlign w:val="center"/>
          </w:tcPr>
          <w:p w14:paraId="011F0E12" w14:textId="77777777" w:rsidR="00AE57FF" w:rsidRPr="00183FDD" w:rsidRDefault="00AE57FF" w:rsidP="005833D8">
            <w:pPr>
              <w:snapToGrid w:val="0"/>
              <w:spacing w:line="360" w:lineRule="auto"/>
              <w:jc w:val="center"/>
              <w:rPr>
                <w:rFonts w:ascii="Times New Roman" w:hAnsi="Times New Roman" w:cs="Times New Roman"/>
                <w:b/>
                <w:bCs/>
                <w:sz w:val="15"/>
                <w:szCs w:val="15"/>
                <w:u w:val="single"/>
              </w:rPr>
            </w:pPr>
            <w:r w:rsidRPr="00183FDD">
              <w:rPr>
                <w:rFonts w:ascii="Times New Roman" w:hAnsi="Times New Roman" w:cs="Times New Roman"/>
                <w:b/>
                <w:bCs/>
                <w:sz w:val="15"/>
                <w:szCs w:val="15"/>
                <w:u w:val="single"/>
              </w:rPr>
              <w:t>0.8824</w:t>
            </w:r>
          </w:p>
        </w:tc>
        <w:tc>
          <w:tcPr>
            <w:tcW w:w="1276" w:type="dxa"/>
            <w:tcBorders>
              <w:top w:val="single" w:sz="6" w:space="0" w:color="auto"/>
            </w:tcBorders>
            <w:shd w:val="clear" w:color="auto" w:fill="auto"/>
            <w:vAlign w:val="center"/>
          </w:tcPr>
          <w:p w14:paraId="1F6B80BD"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0.8418</w:t>
            </w:r>
          </w:p>
        </w:tc>
        <w:tc>
          <w:tcPr>
            <w:tcW w:w="992" w:type="dxa"/>
            <w:tcBorders>
              <w:top w:val="single" w:sz="6" w:space="0" w:color="auto"/>
            </w:tcBorders>
            <w:shd w:val="clear" w:color="auto" w:fill="auto"/>
            <w:vAlign w:val="center"/>
          </w:tcPr>
          <w:p w14:paraId="7A368EFA"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0.9188</w:t>
            </w:r>
          </w:p>
        </w:tc>
      </w:tr>
      <w:tr w:rsidR="00AE57FF" w:rsidRPr="00183FDD" w14:paraId="6BAF7C4A" w14:textId="77777777" w:rsidTr="005833D8">
        <w:trPr>
          <w:jc w:val="center"/>
        </w:trPr>
        <w:tc>
          <w:tcPr>
            <w:tcW w:w="2412" w:type="dxa"/>
            <w:shd w:val="clear" w:color="auto" w:fill="auto"/>
            <w:vAlign w:val="center"/>
          </w:tcPr>
          <w:p w14:paraId="24F6C0A4" w14:textId="77777777" w:rsidR="00AE57FF" w:rsidRPr="00183FDD" w:rsidRDefault="00AE57FF" w:rsidP="005833D8">
            <w:pPr>
              <w:snapToGrid w:val="0"/>
              <w:spacing w:line="360" w:lineRule="auto"/>
              <w:jc w:val="center"/>
              <w:rPr>
                <w:rFonts w:ascii="Times New Roman" w:hAnsi="Times New Roman" w:cs="Times New Roman"/>
                <w:sz w:val="15"/>
                <w:szCs w:val="15"/>
              </w:rPr>
            </w:pPr>
            <w:proofErr w:type="spellStart"/>
            <w:r w:rsidRPr="00183FDD">
              <w:rPr>
                <w:rFonts w:ascii="Times New Roman" w:hAnsi="Times New Roman" w:cs="Times New Roman"/>
                <w:sz w:val="15"/>
                <w:szCs w:val="15"/>
              </w:rPr>
              <w:t>tversky</w:t>
            </w:r>
            <w:proofErr w:type="spellEnd"/>
          </w:p>
        </w:tc>
        <w:tc>
          <w:tcPr>
            <w:tcW w:w="992" w:type="dxa"/>
            <w:shd w:val="clear" w:color="auto" w:fill="auto"/>
            <w:vAlign w:val="center"/>
          </w:tcPr>
          <w:p w14:paraId="2949185D"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0.9046</w:t>
            </w:r>
          </w:p>
        </w:tc>
        <w:tc>
          <w:tcPr>
            <w:tcW w:w="1134" w:type="dxa"/>
            <w:shd w:val="clear" w:color="auto" w:fill="auto"/>
            <w:vAlign w:val="center"/>
          </w:tcPr>
          <w:p w14:paraId="743877E1" w14:textId="77777777" w:rsidR="00AE57FF" w:rsidRPr="00183FDD" w:rsidRDefault="00AE57FF" w:rsidP="005833D8">
            <w:pPr>
              <w:snapToGrid w:val="0"/>
              <w:spacing w:line="360" w:lineRule="auto"/>
              <w:ind w:leftChars="-48" w:left="-70" w:hangingChars="21" w:hanging="31"/>
              <w:jc w:val="center"/>
              <w:rPr>
                <w:rFonts w:ascii="Times New Roman" w:hAnsi="Times New Roman" w:cs="Times New Roman"/>
                <w:sz w:val="15"/>
                <w:szCs w:val="15"/>
              </w:rPr>
            </w:pPr>
            <w:r w:rsidRPr="00183FDD">
              <w:rPr>
                <w:rFonts w:ascii="Times New Roman" w:hAnsi="Times New Roman" w:cs="Times New Roman"/>
                <w:sz w:val="15"/>
                <w:szCs w:val="15"/>
              </w:rPr>
              <w:t>0.7648</w:t>
            </w:r>
          </w:p>
        </w:tc>
        <w:tc>
          <w:tcPr>
            <w:tcW w:w="991" w:type="dxa"/>
            <w:shd w:val="clear" w:color="auto" w:fill="auto"/>
            <w:vAlign w:val="center"/>
          </w:tcPr>
          <w:p w14:paraId="355BF99C"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0.8610</w:t>
            </w:r>
          </w:p>
        </w:tc>
        <w:tc>
          <w:tcPr>
            <w:tcW w:w="992" w:type="dxa"/>
            <w:shd w:val="clear" w:color="auto" w:fill="auto"/>
            <w:vAlign w:val="center"/>
          </w:tcPr>
          <w:p w14:paraId="2483ADB7"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0.8481</w:t>
            </w:r>
          </w:p>
        </w:tc>
        <w:tc>
          <w:tcPr>
            <w:tcW w:w="1276" w:type="dxa"/>
            <w:shd w:val="clear" w:color="auto" w:fill="auto"/>
            <w:vAlign w:val="center"/>
          </w:tcPr>
          <w:p w14:paraId="6AAC095D"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0.8279</w:t>
            </w:r>
          </w:p>
        </w:tc>
        <w:tc>
          <w:tcPr>
            <w:tcW w:w="992" w:type="dxa"/>
            <w:shd w:val="clear" w:color="auto" w:fill="auto"/>
            <w:vAlign w:val="center"/>
          </w:tcPr>
          <w:p w14:paraId="64F0245A"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0.8969</w:t>
            </w:r>
          </w:p>
        </w:tc>
      </w:tr>
      <w:tr w:rsidR="00AE57FF" w:rsidRPr="00183FDD" w14:paraId="52F6DAD3" w14:textId="77777777" w:rsidTr="005833D8">
        <w:trPr>
          <w:trHeight w:val="54"/>
          <w:jc w:val="center"/>
        </w:trPr>
        <w:tc>
          <w:tcPr>
            <w:tcW w:w="2412" w:type="dxa"/>
            <w:shd w:val="clear" w:color="auto" w:fill="auto"/>
            <w:vAlign w:val="center"/>
          </w:tcPr>
          <w:p w14:paraId="46401CCB" w14:textId="77777777" w:rsidR="00AE57FF" w:rsidRPr="00183FDD" w:rsidRDefault="00AE57FF" w:rsidP="005833D8">
            <w:pPr>
              <w:snapToGrid w:val="0"/>
              <w:spacing w:line="360" w:lineRule="auto"/>
              <w:jc w:val="center"/>
              <w:rPr>
                <w:rFonts w:ascii="Times New Roman" w:hAnsi="Times New Roman" w:cs="Times New Roman"/>
                <w:sz w:val="15"/>
                <w:szCs w:val="15"/>
              </w:rPr>
            </w:pPr>
            <w:proofErr w:type="spellStart"/>
            <w:r w:rsidRPr="00183FDD">
              <w:rPr>
                <w:rFonts w:ascii="Times New Roman" w:hAnsi="Times New Roman" w:cs="Times New Roman"/>
                <w:sz w:val="15"/>
                <w:szCs w:val="15"/>
              </w:rPr>
              <w:t>Lovasz</w:t>
            </w:r>
            <w:proofErr w:type="spellEnd"/>
          </w:p>
        </w:tc>
        <w:tc>
          <w:tcPr>
            <w:tcW w:w="992" w:type="dxa"/>
            <w:shd w:val="clear" w:color="auto" w:fill="auto"/>
            <w:vAlign w:val="center"/>
          </w:tcPr>
          <w:p w14:paraId="249D5F9B"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0.9046</w:t>
            </w:r>
          </w:p>
        </w:tc>
        <w:tc>
          <w:tcPr>
            <w:tcW w:w="1134" w:type="dxa"/>
            <w:shd w:val="clear" w:color="auto" w:fill="auto"/>
            <w:vAlign w:val="center"/>
          </w:tcPr>
          <w:p w14:paraId="44697834" w14:textId="77777777" w:rsidR="00AE57FF" w:rsidRPr="00183FDD" w:rsidRDefault="00AE57FF" w:rsidP="005833D8">
            <w:pPr>
              <w:snapToGrid w:val="0"/>
              <w:spacing w:line="360" w:lineRule="auto"/>
              <w:ind w:leftChars="-48" w:left="-101"/>
              <w:jc w:val="center"/>
              <w:rPr>
                <w:rFonts w:ascii="Times New Roman" w:hAnsi="Times New Roman" w:cs="Times New Roman"/>
                <w:sz w:val="15"/>
                <w:szCs w:val="15"/>
              </w:rPr>
            </w:pPr>
            <w:r w:rsidRPr="00183FDD">
              <w:rPr>
                <w:rFonts w:ascii="Times New Roman" w:hAnsi="Times New Roman" w:cs="Times New Roman"/>
                <w:sz w:val="15"/>
                <w:szCs w:val="15"/>
              </w:rPr>
              <w:t>0.8148</w:t>
            </w:r>
          </w:p>
        </w:tc>
        <w:tc>
          <w:tcPr>
            <w:tcW w:w="991" w:type="dxa"/>
            <w:shd w:val="clear" w:color="auto" w:fill="auto"/>
            <w:vAlign w:val="center"/>
          </w:tcPr>
          <w:p w14:paraId="1D3533E4"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0.8976</w:t>
            </w:r>
          </w:p>
        </w:tc>
        <w:tc>
          <w:tcPr>
            <w:tcW w:w="992" w:type="dxa"/>
            <w:shd w:val="clear" w:color="auto" w:fill="auto"/>
            <w:vAlign w:val="center"/>
          </w:tcPr>
          <w:p w14:paraId="1D1472DE"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0.8468</w:t>
            </w:r>
          </w:p>
        </w:tc>
        <w:tc>
          <w:tcPr>
            <w:tcW w:w="1276" w:type="dxa"/>
            <w:shd w:val="clear" w:color="auto" w:fill="auto"/>
            <w:vAlign w:val="center"/>
          </w:tcPr>
          <w:p w14:paraId="34877B9A"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0.8949</w:t>
            </w:r>
          </w:p>
        </w:tc>
        <w:tc>
          <w:tcPr>
            <w:tcW w:w="992" w:type="dxa"/>
            <w:shd w:val="clear" w:color="auto" w:fill="auto"/>
            <w:vAlign w:val="center"/>
          </w:tcPr>
          <w:p w14:paraId="4C9D8B53"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0.9003</w:t>
            </w:r>
          </w:p>
        </w:tc>
      </w:tr>
      <w:tr w:rsidR="00AE57FF" w:rsidRPr="00183FDD" w14:paraId="1D81200D" w14:textId="77777777" w:rsidTr="005833D8">
        <w:trPr>
          <w:jc w:val="center"/>
        </w:trPr>
        <w:tc>
          <w:tcPr>
            <w:tcW w:w="2412" w:type="dxa"/>
            <w:tcBorders>
              <w:bottom w:val="single" w:sz="12" w:space="0" w:color="auto"/>
            </w:tcBorders>
            <w:shd w:val="clear" w:color="auto" w:fill="auto"/>
            <w:vAlign w:val="center"/>
          </w:tcPr>
          <w:p w14:paraId="6335AB2A" w14:textId="77777777" w:rsidR="00AE57FF" w:rsidRPr="00183FDD" w:rsidRDefault="00AE57FF" w:rsidP="005833D8">
            <w:pPr>
              <w:snapToGrid w:val="0"/>
              <w:spacing w:line="360" w:lineRule="auto"/>
              <w:ind w:leftChars="-114" w:left="-239"/>
              <w:jc w:val="center"/>
              <w:rPr>
                <w:rFonts w:ascii="Times New Roman" w:hAnsi="Times New Roman" w:cs="Times New Roman"/>
                <w:sz w:val="15"/>
                <w:szCs w:val="15"/>
              </w:rPr>
            </w:pPr>
            <w:proofErr w:type="spellStart"/>
            <w:r w:rsidRPr="00183FDD">
              <w:rPr>
                <w:rFonts w:ascii="Times New Roman" w:hAnsi="Times New Roman" w:cs="Times New Roman"/>
                <w:sz w:val="15"/>
                <w:szCs w:val="15"/>
              </w:rPr>
              <w:t>Lovasz</w:t>
            </w:r>
            <w:proofErr w:type="spellEnd"/>
            <w:r w:rsidRPr="00183FDD">
              <w:rPr>
                <w:rFonts w:ascii="Times New Roman" w:hAnsi="Times New Roman" w:cs="Times New Roman"/>
                <w:sz w:val="15"/>
                <w:szCs w:val="15"/>
              </w:rPr>
              <w:t xml:space="preserve">- </w:t>
            </w:r>
            <w:proofErr w:type="spellStart"/>
            <w:r w:rsidRPr="00183FDD">
              <w:rPr>
                <w:rFonts w:ascii="Times New Roman" w:hAnsi="Times New Roman" w:cs="Times New Roman"/>
                <w:sz w:val="15"/>
                <w:szCs w:val="15"/>
              </w:rPr>
              <w:t>crossentropy</w:t>
            </w:r>
            <w:proofErr w:type="spellEnd"/>
          </w:p>
        </w:tc>
        <w:tc>
          <w:tcPr>
            <w:tcW w:w="992" w:type="dxa"/>
            <w:tcBorders>
              <w:bottom w:val="single" w:sz="12" w:space="0" w:color="auto"/>
            </w:tcBorders>
            <w:shd w:val="clear" w:color="auto" w:fill="auto"/>
            <w:vAlign w:val="center"/>
          </w:tcPr>
          <w:p w14:paraId="1CF45449" w14:textId="77777777" w:rsidR="00AE57FF" w:rsidRPr="00183FDD" w:rsidRDefault="00AE57FF" w:rsidP="005833D8">
            <w:pPr>
              <w:snapToGrid w:val="0"/>
              <w:spacing w:line="360" w:lineRule="auto"/>
              <w:jc w:val="center"/>
              <w:rPr>
                <w:rFonts w:ascii="Times New Roman" w:hAnsi="Times New Roman" w:cs="Times New Roman"/>
                <w:b/>
                <w:bCs/>
                <w:sz w:val="15"/>
                <w:szCs w:val="15"/>
                <w:u w:val="single"/>
              </w:rPr>
            </w:pPr>
            <w:r w:rsidRPr="00183FDD">
              <w:rPr>
                <w:rFonts w:ascii="Times New Roman" w:hAnsi="Times New Roman" w:cs="Times New Roman"/>
                <w:b/>
                <w:bCs/>
                <w:sz w:val="15"/>
                <w:szCs w:val="15"/>
                <w:u w:val="single"/>
              </w:rPr>
              <w:t>0.9257</w:t>
            </w:r>
          </w:p>
        </w:tc>
        <w:tc>
          <w:tcPr>
            <w:tcW w:w="1134" w:type="dxa"/>
            <w:tcBorders>
              <w:bottom w:val="single" w:sz="12" w:space="0" w:color="auto"/>
            </w:tcBorders>
            <w:shd w:val="clear" w:color="auto" w:fill="auto"/>
            <w:vAlign w:val="center"/>
          </w:tcPr>
          <w:p w14:paraId="645228D1" w14:textId="77777777" w:rsidR="00AE57FF" w:rsidRPr="00183FDD" w:rsidRDefault="00AE57FF" w:rsidP="005833D8">
            <w:pPr>
              <w:snapToGrid w:val="0"/>
              <w:spacing w:line="360" w:lineRule="auto"/>
              <w:ind w:leftChars="-48" w:left="-101"/>
              <w:jc w:val="center"/>
              <w:rPr>
                <w:rFonts w:ascii="Times New Roman" w:hAnsi="Times New Roman" w:cs="Times New Roman"/>
                <w:b/>
                <w:bCs/>
                <w:sz w:val="15"/>
                <w:szCs w:val="15"/>
                <w:u w:val="single"/>
              </w:rPr>
            </w:pPr>
            <w:r w:rsidRPr="00183FDD">
              <w:rPr>
                <w:rFonts w:ascii="Times New Roman" w:hAnsi="Times New Roman" w:cs="Times New Roman"/>
                <w:b/>
                <w:bCs/>
                <w:sz w:val="15"/>
                <w:szCs w:val="15"/>
                <w:u w:val="single"/>
              </w:rPr>
              <w:t>0.8379</w:t>
            </w:r>
          </w:p>
        </w:tc>
        <w:tc>
          <w:tcPr>
            <w:tcW w:w="991" w:type="dxa"/>
            <w:tcBorders>
              <w:bottom w:val="single" w:sz="12" w:space="0" w:color="auto"/>
            </w:tcBorders>
            <w:shd w:val="clear" w:color="auto" w:fill="auto"/>
            <w:vAlign w:val="center"/>
          </w:tcPr>
          <w:p w14:paraId="3EF4D1E3" w14:textId="77777777" w:rsidR="00AE57FF" w:rsidRPr="00183FDD" w:rsidRDefault="00AE57FF" w:rsidP="005833D8">
            <w:pPr>
              <w:snapToGrid w:val="0"/>
              <w:spacing w:line="360" w:lineRule="auto"/>
              <w:jc w:val="center"/>
              <w:rPr>
                <w:rFonts w:ascii="Times New Roman" w:hAnsi="Times New Roman" w:cs="Times New Roman"/>
                <w:b/>
                <w:bCs/>
                <w:sz w:val="15"/>
                <w:szCs w:val="15"/>
                <w:u w:val="single"/>
              </w:rPr>
            </w:pPr>
            <w:r w:rsidRPr="00183FDD">
              <w:rPr>
                <w:rFonts w:ascii="Times New Roman" w:hAnsi="Times New Roman" w:cs="Times New Roman"/>
                <w:b/>
                <w:bCs/>
                <w:sz w:val="15"/>
                <w:szCs w:val="15"/>
                <w:u w:val="single"/>
              </w:rPr>
              <w:t>0.9109</w:t>
            </w:r>
          </w:p>
        </w:tc>
        <w:tc>
          <w:tcPr>
            <w:tcW w:w="992" w:type="dxa"/>
            <w:tcBorders>
              <w:bottom w:val="single" w:sz="12" w:space="0" w:color="auto"/>
            </w:tcBorders>
            <w:shd w:val="clear" w:color="auto" w:fill="auto"/>
            <w:vAlign w:val="center"/>
          </w:tcPr>
          <w:p w14:paraId="5124C3E3" w14:textId="77777777" w:rsidR="00AE57FF" w:rsidRPr="00183FDD" w:rsidRDefault="00AE57FF" w:rsidP="005833D8">
            <w:pPr>
              <w:snapToGrid w:val="0"/>
              <w:spacing w:line="360" w:lineRule="auto"/>
              <w:jc w:val="center"/>
              <w:rPr>
                <w:rFonts w:ascii="Times New Roman" w:hAnsi="Times New Roman" w:cs="Times New Roman"/>
                <w:sz w:val="15"/>
                <w:szCs w:val="15"/>
              </w:rPr>
            </w:pPr>
            <w:r w:rsidRPr="00183FDD">
              <w:rPr>
                <w:rFonts w:ascii="Times New Roman" w:hAnsi="Times New Roman" w:cs="Times New Roman"/>
                <w:sz w:val="15"/>
                <w:szCs w:val="15"/>
              </w:rPr>
              <w:t>0.8811</w:t>
            </w:r>
          </w:p>
        </w:tc>
        <w:tc>
          <w:tcPr>
            <w:tcW w:w="1276" w:type="dxa"/>
            <w:tcBorders>
              <w:bottom w:val="single" w:sz="12" w:space="0" w:color="auto"/>
            </w:tcBorders>
            <w:shd w:val="clear" w:color="auto" w:fill="auto"/>
            <w:vAlign w:val="center"/>
          </w:tcPr>
          <w:p w14:paraId="0A7BADD1" w14:textId="77777777" w:rsidR="00AE57FF" w:rsidRPr="00183FDD" w:rsidRDefault="00AE57FF" w:rsidP="005833D8">
            <w:pPr>
              <w:snapToGrid w:val="0"/>
              <w:spacing w:line="360" w:lineRule="auto"/>
              <w:jc w:val="center"/>
              <w:rPr>
                <w:rFonts w:ascii="Times New Roman" w:hAnsi="Times New Roman" w:cs="Times New Roman"/>
                <w:b/>
                <w:bCs/>
                <w:sz w:val="15"/>
                <w:szCs w:val="15"/>
                <w:u w:val="single"/>
              </w:rPr>
            </w:pPr>
            <w:r w:rsidRPr="00183FDD">
              <w:rPr>
                <w:rFonts w:ascii="Times New Roman" w:hAnsi="Times New Roman" w:cs="Times New Roman"/>
                <w:b/>
                <w:bCs/>
                <w:sz w:val="15"/>
                <w:szCs w:val="15"/>
                <w:u w:val="single"/>
              </w:rPr>
              <w:t>0.8989</w:t>
            </w:r>
          </w:p>
        </w:tc>
        <w:tc>
          <w:tcPr>
            <w:tcW w:w="992" w:type="dxa"/>
            <w:tcBorders>
              <w:bottom w:val="single" w:sz="12" w:space="0" w:color="auto"/>
            </w:tcBorders>
            <w:shd w:val="clear" w:color="auto" w:fill="auto"/>
            <w:vAlign w:val="center"/>
          </w:tcPr>
          <w:p w14:paraId="45C7CFF1" w14:textId="77777777" w:rsidR="00AE57FF" w:rsidRPr="00183FDD" w:rsidRDefault="00AE57FF" w:rsidP="005833D8">
            <w:pPr>
              <w:snapToGrid w:val="0"/>
              <w:spacing w:line="360" w:lineRule="auto"/>
              <w:jc w:val="center"/>
              <w:rPr>
                <w:rFonts w:ascii="Times New Roman" w:hAnsi="Times New Roman" w:cs="Times New Roman"/>
                <w:b/>
                <w:bCs/>
                <w:sz w:val="15"/>
                <w:szCs w:val="15"/>
                <w:u w:val="single"/>
              </w:rPr>
            </w:pPr>
            <w:r w:rsidRPr="00183FDD">
              <w:rPr>
                <w:rFonts w:ascii="Times New Roman" w:hAnsi="Times New Roman" w:cs="Times New Roman"/>
                <w:b/>
                <w:bCs/>
                <w:sz w:val="15"/>
                <w:szCs w:val="15"/>
                <w:u w:val="single"/>
              </w:rPr>
              <w:t>0.9232</w:t>
            </w:r>
          </w:p>
        </w:tc>
      </w:tr>
      <w:bookmarkEnd w:id="6"/>
    </w:tbl>
    <w:p w14:paraId="7AA4ED5C" w14:textId="77777777" w:rsidR="00AE57FF" w:rsidRDefault="00AE57FF" w:rsidP="00F96D33">
      <w:pPr>
        <w:pStyle w:val="2"/>
        <w:snapToGrid w:val="0"/>
        <w:spacing w:after="0" w:line="300" w:lineRule="exact"/>
        <w:ind w:leftChars="0" w:left="0" w:firstLineChars="200" w:firstLine="420"/>
        <w:rPr>
          <w:szCs w:val="21"/>
        </w:rPr>
        <w:sectPr w:rsidR="00AE57FF" w:rsidSect="00AE57FF">
          <w:type w:val="continuous"/>
          <w:pgSz w:w="11906" w:h="16838"/>
          <w:pgMar w:top="1440" w:right="1134" w:bottom="1440" w:left="1134" w:header="851" w:footer="992" w:gutter="0"/>
          <w:cols w:space="425"/>
          <w:docGrid w:type="linesAndChars" w:linePitch="312"/>
        </w:sectPr>
      </w:pPr>
    </w:p>
    <w:p w14:paraId="310F1CBB" w14:textId="395DC5EF" w:rsidR="00B431E7" w:rsidRPr="00F8017B" w:rsidRDefault="00B431E7" w:rsidP="00B431E7">
      <w:pPr>
        <w:adjustRightInd w:val="0"/>
        <w:ind w:firstLine="407"/>
        <w:rPr>
          <w:rFonts w:ascii="宋体" w:eastAsia="宋体" w:hAnsi="宋体"/>
          <w:color w:val="0C0C0C"/>
          <w:sz w:val="18"/>
          <w:szCs w:val="21"/>
        </w:rPr>
      </w:pPr>
      <w:r w:rsidRPr="00F8017B">
        <w:rPr>
          <w:rFonts w:ascii="宋体" w:eastAsia="宋体" w:hAnsi="宋体" w:hint="eastAsia"/>
          <w:color w:val="0C0C0C"/>
          <w:sz w:val="18"/>
          <w:szCs w:val="21"/>
        </w:rPr>
        <w:t>注：加粗</w:t>
      </w:r>
      <w:r w:rsidR="00DB4228">
        <w:rPr>
          <w:rFonts w:ascii="宋体" w:eastAsia="宋体" w:hAnsi="宋体" w:hint="eastAsia"/>
          <w:color w:val="0C0C0C"/>
          <w:sz w:val="18"/>
          <w:szCs w:val="21"/>
        </w:rPr>
        <w:t>加下划线字</w:t>
      </w:r>
      <w:r w:rsidRPr="00F8017B">
        <w:rPr>
          <w:rFonts w:ascii="宋体" w:eastAsia="宋体" w:hAnsi="宋体" w:hint="eastAsia"/>
          <w:color w:val="0C0C0C"/>
          <w:sz w:val="18"/>
          <w:szCs w:val="21"/>
        </w:rPr>
        <w:t>体为每</w:t>
      </w:r>
      <w:r w:rsidR="00267EA0">
        <w:rPr>
          <w:rFonts w:ascii="宋体" w:eastAsia="宋体" w:hAnsi="宋体" w:hint="eastAsia"/>
          <w:color w:val="0C0C0C"/>
          <w:sz w:val="18"/>
          <w:szCs w:val="21"/>
        </w:rPr>
        <w:t>列</w:t>
      </w:r>
      <w:r w:rsidRPr="00F8017B">
        <w:rPr>
          <w:rFonts w:ascii="宋体" w:eastAsia="宋体" w:hAnsi="宋体" w:hint="eastAsia"/>
          <w:color w:val="0C0C0C"/>
          <w:sz w:val="18"/>
          <w:szCs w:val="21"/>
        </w:rPr>
        <w:t>最优值。</w:t>
      </w:r>
    </w:p>
    <w:p w14:paraId="1A0B4396" w14:textId="77777777" w:rsidR="00B431E7" w:rsidRDefault="00B431E7" w:rsidP="00F96D33">
      <w:pPr>
        <w:pStyle w:val="2"/>
        <w:snapToGrid w:val="0"/>
        <w:spacing w:after="0" w:line="300" w:lineRule="exact"/>
        <w:ind w:leftChars="0" w:left="0" w:firstLineChars="200" w:firstLine="420"/>
        <w:rPr>
          <w:szCs w:val="21"/>
        </w:rPr>
      </w:pPr>
    </w:p>
    <w:p w14:paraId="35150198" w14:textId="2BCE07BA" w:rsidR="00926197" w:rsidRDefault="00926197" w:rsidP="00F96D33">
      <w:pPr>
        <w:pStyle w:val="2"/>
        <w:snapToGrid w:val="0"/>
        <w:spacing w:after="0" w:line="300" w:lineRule="exact"/>
        <w:ind w:leftChars="0" w:left="0" w:firstLineChars="200" w:firstLine="420"/>
        <w:rPr>
          <w:szCs w:val="21"/>
        </w:rPr>
      </w:pPr>
      <w:r w:rsidRPr="00926197">
        <w:rPr>
          <w:rFonts w:hint="eastAsia"/>
          <w:szCs w:val="21"/>
        </w:rPr>
        <w:lastRenderedPageBreak/>
        <w:t>不过，同时我们可以看出交叉</w:t>
      </w:r>
      <w:proofErr w:type="gramStart"/>
      <w:r w:rsidRPr="00926197">
        <w:rPr>
          <w:rFonts w:hint="eastAsia"/>
          <w:szCs w:val="21"/>
        </w:rPr>
        <w:t>熵</w:t>
      </w:r>
      <w:proofErr w:type="gramEnd"/>
      <w:r w:rsidRPr="00926197">
        <w:rPr>
          <w:szCs w:val="21"/>
        </w:rPr>
        <w:t>loss</w:t>
      </w:r>
      <w:r w:rsidRPr="00926197">
        <w:rPr>
          <w:szCs w:val="21"/>
        </w:rPr>
        <w:t>的</w:t>
      </w:r>
      <w:r w:rsidRPr="00926197">
        <w:rPr>
          <w:szCs w:val="21"/>
        </w:rPr>
        <w:t>kappa</w:t>
      </w:r>
      <w:r w:rsidRPr="00926197">
        <w:rPr>
          <w:szCs w:val="21"/>
        </w:rPr>
        <w:t>系数得分微高于本文损失函数，但包括</w:t>
      </w:r>
      <w:proofErr w:type="spellStart"/>
      <w:r w:rsidRPr="00926197">
        <w:rPr>
          <w:szCs w:val="21"/>
        </w:rPr>
        <w:t>mIouU</w:t>
      </w:r>
      <w:proofErr w:type="spellEnd"/>
      <w:r w:rsidRPr="00926197">
        <w:rPr>
          <w:szCs w:val="21"/>
        </w:rPr>
        <w:t>、</w:t>
      </w:r>
      <w:r w:rsidRPr="00926197">
        <w:rPr>
          <w:szCs w:val="21"/>
        </w:rPr>
        <w:t>f1-score</w:t>
      </w:r>
      <w:r w:rsidRPr="00926197">
        <w:rPr>
          <w:szCs w:val="21"/>
        </w:rPr>
        <w:t>、</w:t>
      </w:r>
      <w:r w:rsidRPr="00926197">
        <w:rPr>
          <w:szCs w:val="21"/>
        </w:rPr>
        <w:t>precision</w:t>
      </w:r>
      <w:r w:rsidRPr="00926197">
        <w:rPr>
          <w:szCs w:val="21"/>
        </w:rPr>
        <w:t>等成绩均远不如后者。从指标意义来看，</w:t>
      </w:r>
      <w:r w:rsidRPr="00926197">
        <w:rPr>
          <w:szCs w:val="21"/>
        </w:rPr>
        <w:t>kappa</w:t>
      </w:r>
      <w:r w:rsidRPr="00926197">
        <w:rPr>
          <w:szCs w:val="21"/>
        </w:rPr>
        <w:t>系数是一种用于一致性检验的指标，核心意义在于衡量分类精度。与常用的</w:t>
      </w:r>
      <w:r w:rsidRPr="00926197">
        <w:rPr>
          <w:szCs w:val="21"/>
        </w:rPr>
        <w:t>accuracy</w:t>
      </w:r>
      <w:r w:rsidRPr="00926197">
        <w:rPr>
          <w:szCs w:val="21"/>
        </w:rPr>
        <w:t>不同，它更多的表现在关注目标分类的偏向性。直观上分析，交叉</w:t>
      </w:r>
      <w:proofErr w:type="gramStart"/>
      <w:r w:rsidRPr="00926197">
        <w:rPr>
          <w:szCs w:val="21"/>
        </w:rPr>
        <w:t>熵</w:t>
      </w:r>
      <w:proofErr w:type="gramEnd"/>
      <w:r w:rsidRPr="00926197">
        <w:rPr>
          <w:szCs w:val="21"/>
        </w:rPr>
        <w:t>loss</w:t>
      </w:r>
      <w:r w:rsidRPr="00926197">
        <w:rPr>
          <w:szCs w:val="21"/>
        </w:rPr>
        <w:t>虽然正确率及交并比不及本文</w:t>
      </w:r>
      <w:r w:rsidRPr="00926197">
        <w:rPr>
          <w:szCs w:val="21"/>
        </w:rPr>
        <w:t>loss</w:t>
      </w:r>
      <w:r w:rsidRPr="00926197">
        <w:rPr>
          <w:szCs w:val="21"/>
        </w:rPr>
        <w:t>，但其对于分类的偏向性极低。初步判断认为这正是一些简单经典</w:t>
      </w:r>
      <w:r w:rsidRPr="00926197">
        <w:rPr>
          <w:szCs w:val="21"/>
        </w:rPr>
        <w:t>loss</w:t>
      </w:r>
      <w:r w:rsidRPr="00926197">
        <w:rPr>
          <w:szCs w:val="21"/>
        </w:rPr>
        <w:t>的优势所在，即对于不同分类的偏向性较低。同时也要考虑数据集中本身</w:t>
      </w:r>
      <w:proofErr w:type="gramStart"/>
      <w:r w:rsidRPr="00926197">
        <w:rPr>
          <w:szCs w:val="21"/>
        </w:rPr>
        <w:t>分类占</w:t>
      </w:r>
      <w:proofErr w:type="gramEnd"/>
      <w:r w:rsidRPr="00926197">
        <w:rPr>
          <w:szCs w:val="21"/>
        </w:rPr>
        <w:t>比就不平衡的前提</w:t>
      </w:r>
      <w:r w:rsidRPr="00926197">
        <w:rPr>
          <w:rFonts w:hint="eastAsia"/>
          <w:szCs w:val="21"/>
        </w:rPr>
        <w:t>。不过其他指标上本文网络均要表现更佳，而即便是</w:t>
      </w:r>
      <w:r w:rsidRPr="00926197">
        <w:rPr>
          <w:szCs w:val="21"/>
        </w:rPr>
        <w:t>kappa</w:t>
      </w:r>
      <w:r w:rsidRPr="00926197">
        <w:rPr>
          <w:szCs w:val="21"/>
        </w:rPr>
        <w:t>系数也只低了</w:t>
      </w:r>
      <w:r w:rsidRPr="00926197">
        <w:rPr>
          <w:szCs w:val="21"/>
        </w:rPr>
        <w:t>0.01</w:t>
      </w:r>
      <w:r w:rsidRPr="00926197">
        <w:rPr>
          <w:szCs w:val="21"/>
        </w:rPr>
        <w:t>，不影响判断出本文</w:t>
      </w:r>
      <w:r w:rsidRPr="00926197">
        <w:rPr>
          <w:szCs w:val="21"/>
        </w:rPr>
        <w:t>loss</w:t>
      </w:r>
      <w:r w:rsidRPr="00926197">
        <w:rPr>
          <w:szCs w:val="21"/>
        </w:rPr>
        <w:t>对于目标图像的预测精度更高于交叉</w:t>
      </w:r>
      <w:proofErr w:type="gramStart"/>
      <w:r w:rsidRPr="00926197">
        <w:rPr>
          <w:szCs w:val="21"/>
        </w:rPr>
        <w:t>熵</w:t>
      </w:r>
      <w:proofErr w:type="gramEnd"/>
      <w:r w:rsidRPr="00926197">
        <w:rPr>
          <w:szCs w:val="21"/>
        </w:rPr>
        <w:t>loss</w:t>
      </w:r>
      <w:r w:rsidRPr="00926197">
        <w:rPr>
          <w:szCs w:val="21"/>
        </w:rPr>
        <w:t>。</w:t>
      </w:r>
    </w:p>
    <w:p w14:paraId="413A019E" w14:textId="7AC1E43C" w:rsidR="0093000B" w:rsidRPr="0093000B" w:rsidRDefault="0093000B" w:rsidP="00F96D33">
      <w:pPr>
        <w:pStyle w:val="2"/>
        <w:snapToGrid w:val="0"/>
        <w:spacing w:after="0" w:line="300" w:lineRule="exact"/>
        <w:ind w:leftChars="0" w:left="0" w:firstLineChars="200" w:firstLine="420"/>
        <w:rPr>
          <w:szCs w:val="21"/>
        </w:rPr>
      </w:pPr>
      <w:r w:rsidRPr="00637307">
        <w:rPr>
          <w:szCs w:val="21"/>
        </w:rPr>
        <w:t>除了各个评判指标的成绩，其预测效果图也需要以视觉维度来观察分析。经过染色后的预测图如图</w:t>
      </w:r>
      <w:r>
        <w:rPr>
          <w:rFonts w:hint="eastAsia"/>
          <w:szCs w:val="21"/>
        </w:rPr>
        <w:t>5</w:t>
      </w:r>
      <w:r w:rsidRPr="00637307">
        <w:rPr>
          <w:szCs w:val="21"/>
        </w:rPr>
        <w:t>所示</w:t>
      </w:r>
      <w:r w:rsidR="008623FE">
        <w:rPr>
          <w:rFonts w:hint="eastAsia"/>
          <w:szCs w:val="21"/>
        </w:rPr>
        <w:t>。</w:t>
      </w:r>
      <w:r w:rsidRPr="0093000B">
        <w:rPr>
          <w:szCs w:val="21"/>
        </w:rPr>
        <w:t xml:space="preserve"> </w:t>
      </w:r>
    </w:p>
    <w:p w14:paraId="05F34644" w14:textId="11CEAFC6" w:rsidR="00AA542F" w:rsidRPr="00A34C94" w:rsidRDefault="00AA542F" w:rsidP="00F96D33">
      <w:pPr>
        <w:pStyle w:val="2"/>
        <w:snapToGrid w:val="0"/>
        <w:spacing w:after="0" w:line="300" w:lineRule="exact"/>
        <w:ind w:leftChars="0" w:left="0" w:firstLineChars="200" w:firstLine="420"/>
        <w:rPr>
          <w:szCs w:val="21"/>
        </w:rPr>
      </w:pPr>
      <w:r w:rsidRPr="00A34C94">
        <w:rPr>
          <w:szCs w:val="21"/>
        </w:rPr>
        <w:t>直观地去看本文网络预测图与真实标注图（最后两列），</w:t>
      </w:r>
      <w:r w:rsidR="005C107E" w:rsidRPr="00A34C94">
        <w:rPr>
          <w:szCs w:val="21"/>
        </w:rPr>
        <w:t>从</w:t>
      </w:r>
      <w:r w:rsidR="008B2BBD" w:rsidRPr="00A34C94">
        <w:rPr>
          <w:szCs w:val="21"/>
        </w:rPr>
        <w:t>整体分析</w:t>
      </w:r>
      <w:r w:rsidR="005C107E" w:rsidRPr="00A34C94">
        <w:rPr>
          <w:szCs w:val="21"/>
        </w:rPr>
        <w:t>的角度来看</w:t>
      </w:r>
      <w:r w:rsidRPr="00A34C94">
        <w:rPr>
          <w:szCs w:val="21"/>
        </w:rPr>
        <w:t>，实验网络优势已经比较明显。临近建筑物的间隔勾勒以及道路的完整性应是该测试</w:t>
      </w:r>
      <w:proofErr w:type="gramStart"/>
      <w:r w:rsidRPr="00A34C94">
        <w:rPr>
          <w:szCs w:val="21"/>
        </w:rPr>
        <w:t>集最大</w:t>
      </w:r>
      <w:proofErr w:type="gramEnd"/>
      <w:r w:rsidRPr="00A34C94">
        <w:rPr>
          <w:szCs w:val="21"/>
        </w:rPr>
        <w:t>难点，在这两点</w:t>
      </w:r>
      <w:r w:rsidRPr="00A34C94">
        <w:rPr>
          <w:szCs w:val="21"/>
        </w:rPr>
        <w:t>上本文网络表现比较出色</w:t>
      </w:r>
      <w:r w:rsidR="0069720A" w:rsidRPr="00A34C94">
        <w:rPr>
          <w:szCs w:val="21"/>
        </w:rPr>
        <w:t>（</w:t>
      </w:r>
      <w:r w:rsidRPr="00A34C94">
        <w:rPr>
          <w:szCs w:val="21"/>
        </w:rPr>
        <w:t>尤其是第四张图右上角的建筑物非常难区分，只有该网络将大致轮廓描述正确</w:t>
      </w:r>
      <w:r w:rsidR="0069720A" w:rsidRPr="00A34C94">
        <w:rPr>
          <w:szCs w:val="21"/>
        </w:rPr>
        <w:t>）。</w:t>
      </w:r>
      <w:r w:rsidRPr="00A34C94">
        <w:rPr>
          <w:szCs w:val="21"/>
        </w:rPr>
        <w:t>除此之外，对于一些较窄的路分辨得也比较清楚，对于小建筑物的形状把握也相对一致。</w:t>
      </w:r>
    </w:p>
    <w:p w14:paraId="60DB612A" w14:textId="0D8AAFD0" w:rsidR="00AA542F" w:rsidRPr="00A34C94" w:rsidRDefault="00AA542F" w:rsidP="00F96D33">
      <w:pPr>
        <w:pStyle w:val="2"/>
        <w:snapToGrid w:val="0"/>
        <w:spacing w:after="0" w:line="300" w:lineRule="exact"/>
        <w:ind w:leftChars="0" w:left="0" w:firstLineChars="200" w:firstLine="420"/>
        <w:rPr>
          <w:szCs w:val="21"/>
        </w:rPr>
      </w:pPr>
      <w:r w:rsidRPr="00A34C94">
        <w:rPr>
          <w:szCs w:val="21"/>
        </w:rPr>
        <w:t>与之相对的，交叉</w:t>
      </w:r>
      <w:proofErr w:type="gramStart"/>
      <w:r w:rsidRPr="00A34C94">
        <w:rPr>
          <w:szCs w:val="21"/>
        </w:rPr>
        <w:t>熵</w:t>
      </w:r>
      <w:proofErr w:type="gramEnd"/>
      <w:r w:rsidR="00D33F2E" w:rsidRPr="00A34C94">
        <w:rPr>
          <w:szCs w:val="21"/>
        </w:rPr>
        <w:t>损失</w:t>
      </w:r>
      <w:r w:rsidRPr="00A34C94">
        <w:rPr>
          <w:szCs w:val="21"/>
        </w:rPr>
        <w:t>预测的图像虽然在结构、细节等方面表现也很不错，但是出现了较多的预测错误，让整体预测图像出了比较多明显的差异（例如第三张图像中央的几块黄色像素、第四张图右侧的绿色像素），导致预测效果不如实验网络。</w:t>
      </w:r>
    </w:p>
    <w:p w14:paraId="21E823BB" w14:textId="77777777" w:rsidR="00521C48" w:rsidRDefault="00AA542F" w:rsidP="00521C48">
      <w:pPr>
        <w:pStyle w:val="2"/>
        <w:snapToGrid w:val="0"/>
        <w:spacing w:after="0" w:line="300" w:lineRule="exact"/>
        <w:ind w:leftChars="0" w:left="0" w:firstLineChars="200" w:firstLine="420"/>
        <w:rPr>
          <w:szCs w:val="21"/>
        </w:rPr>
      </w:pPr>
      <w:r w:rsidRPr="00A34C94">
        <w:rPr>
          <w:szCs w:val="21"/>
        </w:rPr>
        <w:t>而</w:t>
      </w:r>
      <w:proofErr w:type="spellStart"/>
      <w:r w:rsidRPr="00A34C94">
        <w:rPr>
          <w:szCs w:val="21"/>
        </w:rPr>
        <w:t>Lovasz</w:t>
      </w:r>
      <w:proofErr w:type="spellEnd"/>
      <w:r w:rsidR="00D33F2E" w:rsidRPr="00A34C94">
        <w:rPr>
          <w:szCs w:val="21"/>
        </w:rPr>
        <w:t>损失</w:t>
      </w:r>
      <w:r w:rsidRPr="00A34C94">
        <w:rPr>
          <w:szCs w:val="21"/>
        </w:rPr>
        <w:t>的预测图虽然基本没出现过错误预测像素，但是出现本应连续的像素却有明显断裂的情况（例如第二张图的道路），而且对于密集建筑物的间隔刻画也比较糟糕（第三张图右下、第四张图右上，都基本没能分离建筑物），可以看出对细节处理还是与实验网络有明显差距</w:t>
      </w:r>
      <w:r w:rsidR="00521C48">
        <w:rPr>
          <w:rFonts w:hint="eastAsia"/>
          <w:szCs w:val="21"/>
        </w:rPr>
        <w:t>。</w:t>
      </w:r>
    </w:p>
    <w:p w14:paraId="6BA7E0D9" w14:textId="006328F1" w:rsidR="00DC7255" w:rsidRDefault="007A0D5E" w:rsidP="00521C48">
      <w:pPr>
        <w:pStyle w:val="2"/>
        <w:snapToGrid w:val="0"/>
        <w:spacing w:after="0" w:line="300" w:lineRule="exact"/>
        <w:ind w:leftChars="0" w:left="0" w:firstLineChars="200" w:firstLine="420"/>
        <w:rPr>
          <w:szCs w:val="21"/>
        </w:rPr>
        <w:sectPr w:rsidR="00DC7255" w:rsidSect="00123527">
          <w:type w:val="continuous"/>
          <w:pgSz w:w="11906" w:h="16838"/>
          <w:pgMar w:top="1440" w:right="1134" w:bottom="1440" w:left="1134" w:header="851" w:footer="992" w:gutter="0"/>
          <w:cols w:num="2" w:space="425"/>
          <w:docGrid w:type="linesAndChars" w:linePitch="312"/>
        </w:sectPr>
      </w:pPr>
      <w:r w:rsidRPr="00A34C94">
        <w:rPr>
          <w:szCs w:val="21"/>
        </w:rPr>
        <w:t>综上，可以看出综合</w:t>
      </w:r>
      <w:r w:rsidR="00D33F2E" w:rsidRPr="00A34C94">
        <w:rPr>
          <w:szCs w:val="21"/>
        </w:rPr>
        <w:t>损失</w:t>
      </w:r>
      <w:r w:rsidRPr="00A34C94">
        <w:rPr>
          <w:szCs w:val="21"/>
        </w:rPr>
        <w:t>有效地规避了</w:t>
      </w:r>
      <w:r w:rsidR="00E43988" w:rsidRPr="00A34C94">
        <w:rPr>
          <w:szCs w:val="21"/>
        </w:rPr>
        <w:t>交叉</w:t>
      </w:r>
      <w:proofErr w:type="gramStart"/>
      <w:r w:rsidR="00E43988" w:rsidRPr="00A34C94">
        <w:rPr>
          <w:szCs w:val="21"/>
        </w:rPr>
        <w:t>熵</w:t>
      </w:r>
      <w:proofErr w:type="gramEnd"/>
      <w:r w:rsidR="00D33F2E" w:rsidRPr="00A34C94">
        <w:rPr>
          <w:szCs w:val="21"/>
        </w:rPr>
        <w:t>损失</w:t>
      </w:r>
      <w:r w:rsidR="00E43988" w:rsidRPr="00A34C94">
        <w:rPr>
          <w:szCs w:val="21"/>
        </w:rPr>
        <w:t>的错点过多、</w:t>
      </w:r>
      <w:proofErr w:type="spellStart"/>
      <w:r w:rsidR="00E43988" w:rsidRPr="00A34C94">
        <w:rPr>
          <w:szCs w:val="21"/>
        </w:rPr>
        <w:t>Lovasz</w:t>
      </w:r>
      <w:proofErr w:type="spellEnd"/>
      <w:r w:rsidR="00E43988" w:rsidRPr="00A34C94">
        <w:rPr>
          <w:szCs w:val="21"/>
        </w:rPr>
        <w:t>的细节分割糟糕等问</w:t>
      </w:r>
      <w:r w:rsidR="00E41C91">
        <w:rPr>
          <w:rFonts w:hint="eastAsia"/>
          <w:szCs w:val="21"/>
        </w:rPr>
        <w:t>题，</w:t>
      </w:r>
      <w:r w:rsidR="00521C48" w:rsidRPr="00A34C94">
        <w:rPr>
          <w:szCs w:val="21"/>
        </w:rPr>
        <w:t>并结合两者的优势，在细节分类和整体预测上</w:t>
      </w:r>
      <w:r w:rsidR="006D6D80" w:rsidRPr="00A34C94">
        <w:rPr>
          <w:szCs w:val="21"/>
        </w:rPr>
        <w:t>都取得了不错的成效，这也可以印证本文设计</w:t>
      </w:r>
    </w:p>
    <w:p w14:paraId="28B66B13" w14:textId="77777777" w:rsidR="00DC7255" w:rsidRDefault="00DC7255" w:rsidP="00DC7255">
      <w:pPr>
        <w:pStyle w:val="2"/>
        <w:keepNext/>
        <w:snapToGrid w:val="0"/>
        <w:spacing w:after="0" w:line="240" w:lineRule="auto"/>
        <w:ind w:leftChars="0" w:left="0"/>
        <w:jc w:val="center"/>
        <w:rPr>
          <w:rFonts w:ascii="宋体" w:hAnsi="宋体"/>
          <w:sz w:val="18"/>
          <w:szCs w:val="18"/>
        </w:rPr>
      </w:pPr>
      <w:r w:rsidRPr="0039411F">
        <w:rPr>
          <w:noProof/>
        </w:rPr>
        <w:drawing>
          <wp:inline distT="0" distB="0" distL="0" distR="0" wp14:anchorId="7D086E93" wp14:editId="18DDD165">
            <wp:extent cx="5991967" cy="4501243"/>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79607" cy="4567079"/>
                    </a:xfrm>
                    <a:prstGeom prst="rect">
                      <a:avLst/>
                    </a:prstGeom>
                    <a:noFill/>
                    <a:ln>
                      <a:noFill/>
                    </a:ln>
                  </pic:spPr>
                </pic:pic>
              </a:graphicData>
            </a:graphic>
          </wp:inline>
        </w:drawing>
      </w:r>
    </w:p>
    <w:p w14:paraId="62728D00" w14:textId="4910E88E" w:rsidR="00DC7255" w:rsidRPr="004A3970" w:rsidRDefault="00DC7255" w:rsidP="00DC7255">
      <w:pPr>
        <w:pStyle w:val="2"/>
        <w:keepNext/>
        <w:snapToGrid w:val="0"/>
        <w:spacing w:after="0" w:line="240" w:lineRule="auto"/>
        <w:ind w:leftChars="0" w:left="0"/>
        <w:jc w:val="center"/>
        <w:rPr>
          <w:rFonts w:ascii="宋体" w:hAnsi="宋体"/>
          <w:sz w:val="18"/>
          <w:szCs w:val="18"/>
        </w:rPr>
      </w:pPr>
      <w:r w:rsidRPr="004A3970">
        <w:rPr>
          <w:rFonts w:ascii="宋体" w:hAnsi="宋体" w:hint="eastAsia"/>
          <w:sz w:val="18"/>
          <w:szCs w:val="18"/>
        </w:rPr>
        <w:t>图</w:t>
      </w:r>
      <w:r>
        <w:rPr>
          <w:rFonts w:ascii="宋体" w:hAnsi="宋体" w:hint="eastAsia"/>
          <w:sz w:val="18"/>
          <w:szCs w:val="18"/>
        </w:rPr>
        <w:t>5</w:t>
      </w:r>
      <w:r w:rsidRPr="004A3970">
        <w:rPr>
          <w:rFonts w:ascii="宋体" w:hAnsi="宋体"/>
          <w:sz w:val="18"/>
          <w:szCs w:val="18"/>
        </w:rPr>
        <w:t xml:space="preserve"> </w:t>
      </w:r>
      <w:r w:rsidRPr="004A3970">
        <w:rPr>
          <w:rFonts w:ascii="宋体" w:hAnsi="宋体" w:hint="eastAsia"/>
          <w:sz w:val="18"/>
          <w:szCs w:val="18"/>
        </w:rPr>
        <w:t>各损失函数预测效果</w:t>
      </w:r>
    </w:p>
    <w:p w14:paraId="5F981C81" w14:textId="77777777" w:rsidR="00DC7255" w:rsidRPr="004A3970" w:rsidRDefault="00DC7255" w:rsidP="00DC7255">
      <w:pPr>
        <w:widowControl/>
        <w:spacing w:afterLines="50" w:after="156"/>
        <w:jc w:val="center"/>
        <w:textAlignment w:val="center"/>
        <w:rPr>
          <w:rFonts w:ascii="Times New Roman" w:hAnsi="Times New Roman" w:cs="Times New Roman"/>
          <w:sz w:val="18"/>
          <w:szCs w:val="18"/>
        </w:rPr>
      </w:pPr>
      <w:r w:rsidRPr="004A3970">
        <w:rPr>
          <w:rFonts w:ascii="Times New Roman" w:hAnsi="Times New Roman" w:cs="Times New Roman"/>
          <w:sz w:val="18"/>
          <w:szCs w:val="18"/>
        </w:rPr>
        <w:t>Fig.</w:t>
      </w:r>
      <w:proofErr w:type="gramStart"/>
      <w:r>
        <w:rPr>
          <w:rFonts w:ascii="Times New Roman" w:hAnsi="Times New Roman" w:cs="Times New Roman" w:hint="eastAsia"/>
          <w:sz w:val="18"/>
          <w:szCs w:val="18"/>
        </w:rPr>
        <w:t>5</w:t>
      </w:r>
      <w:r w:rsidRPr="004A3970">
        <w:rPr>
          <w:rFonts w:ascii="Times New Roman" w:hAnsi="Times New Roman" w:cs="Times New Roman"/>
          <w:sz w:val="18"/>
          <w:szCs w:val="18"/>
        </w:rPr>
        <w:t xml:space="preserve">  The</w:t>
      </w:r>
      <w:proofErr w:type="gramEnd"/>
      <w:r w:rsidRPr="004A3970">
        <w:rPr>
          <w:rFonts w:ascii="Times New Roman" w:hAnsi="Times New Roman" w:cs="Times New Roman"/>
          <w:sz w:val="18"/>
          <w:szCs w:val="18"/>
        </w:rPr>
        <w:t xml:space="preserve"> prediction effect of each loss function</w:t>
      </w:r>
    </w:p>
    <w:p w14:paraId="4FEC8566" w14:textId="77777777" w:rsidR="00DC7255" w:rsidRDefault="00DC7255" w:rsidP="00E41C91">
      <w:pPr>
        <w:pStyle w:val="2"/>
        <w:snapToGrid w:val="0"/>
        <w:spacing w:after="0" w:line="300" w:lineRule="exact"/>
        <w:ind w:leftChars="0"/>
        <w:rPr>
          <w:szCs w:val="21"/>
        </w:rPr>
        <w:sectPr w:rsidR="00DC7255" w:rsidSect="00DC7255">
          <w:type w:val="continuous"/>
          <w:pgSz w:w="11906" w:h="16838"/>
          <w:pgMar w:top="1440" w:right="1134" w:bottom="1440" w:left="1134" w:header="851" w:footer="992" w:gutter="0"/>
          <w:cols w:space="425"/>
          <w:docGrid w:type="linesAndChars" w:linePitch="312"/>
        </w:sectPr>
      </w:pPr>
    </w:p>
    <w:p w14:paraId="47B73078" w14:textId="77777777" w:rsidR="007F7B79" w:rsidRPr="001D4A9C" w:rsidRDefault="007F7B79" w:rsidP="007F7B79">
      <w:pPr>
        <w:autoSpaceDE w:val="0"/>
        <w:autoSpaceDN w:val="0"/>
        <w:adjustRightInd w:val="0"/>
        <w:spacing w:beforeLines="50" w:before="156"/>
        <w:jc w:val="center"/>
        <w:rPr>
          <w:rFonts w:ascii="宋体" w:eastAsia="宋体" w:hAnsi="宋体"/>
          <w:b/>
          <w:color w:val="000000"/>
          <w:sz w:val="18"/>
          <w:szCs w:val="18"/>
        </w:rPr>
      </w:pPr>
      <w:r w:rsidRPr="001D4A9C">
        <w:rPr>
          <w:rFonts w:ascii="宋体" w:eastAsia="宋体" w:hAnsi="宋体" w:hint="eastAsia"/>
          <w:b/>
          <w:color w:val="000000"/>
          <w:sz w:val="18"/>
          <w:szCs w:val="18"/>
        </w:rPr>
        <w:lastRenderedPageBreak/>
        <w:t>表</w:t>
      </w:r>
      <w:r>
        <w:rPr>
          <w:rFonts w:ascii="宋体" w:eastAsia="宋体" w:hAnsi="宋体" w:hint="eastAsia"/>
          <w:b/>
          <w:color w:val="000000"/>
          <w:sz w:val="18"/>
          <w:szCs w:val="18"/>
        </w:rPr>
        <w:t>4</w:t>
      </w:r>
      <w:r>
        <w:rPr>
          <w:rFonts w:ascii="宋体" w:eastAsia="宋体" w:hAnsi="宋体"/>
          <w:b/>
          <w:color w:val="000000"/>
          <w:sz w:val="18"/>
          <w:szCs w:val="18"/>
        </w:rPr>
        <w:t xml:space="preserve"> </w:t>
      </w:r>
      <w:r w:rsidRPr="00FD0B79">
        <w:rPr>
          <w:rFonts w:ascii="宋体" w:eastAsia="宋体" w:hAnsi="宋体" w:hint="eastAsia"/>
          <w:b/>
          <w:color w:val="000000"/>
          <w:sz w:val="18"/>
          <w:szCs w:val="18"/>
        </w:rPr>
        <w:t>各模块优化得分情况</w:t>
      </w:r>
    </w:p>
    <w:p w14:paraId="59CB5624" w14:textId="77777777" w:rsidR="007F7B79" w:rsidRPr="007450E7" w:rsidRDefault="007F7B79" w:rsidP="007F7B79">
      <w:pPr>
        <w:autoSpaceDE w:val="0"/>
        <w:autoSpaceDN w:val="0"/>
        <w:adjustRightInd w:val="0"/>
        <w:jc w:val="center"/>
        <w:rPr>
          <w:rFonts w:ascii="Times New Roman" w:eastAsia="宋体" w:hAnsi="Times New Roman" w:cs="Times New Roman"/>
          <w:b/>
          <w:color w:val="000000"/>
          <w:sz w:val="18"/>
          <w:szCs w:val="18"/>
        </w:rPr>
      </w:pPr>
      <w:r w:rsidRPr="004A3970">
        <w:rPr>
          <w:rFonts w:ascii="Times New Roman" w:eastAsia="宋体" w:hAnsi="Times New Roman" w:cs="Times New Roman"/>
          <w:b/>
          <w:color w:val="000000"/>
          <w:sz w:val="18"/>
          <w:szCs w:val="18"/>
        </w:rPr>
        <w:t xml:space="preserve">Table </w:t>
      </w:r>
      <w:r>
        <w:rPr>
          <w:rFonts w:ascii="Times New Roman" w:eastAsia="宋体" w:hAnsi="Times New Roman" w:cs="Times New Roman" w:hint="eastAsia"/>
          <w:b/>
          <w:color w:val="000000"/>
          <w:sz w:val="18"/>
          <w:szCs w:val="18"/>
        </w:rPr>
        <w:t>4</w:t>
      </w:r>
      <w:r w:rsidRPr="004A3970">
        <w:rPr>
          <w:rFonts w:ascii="Times New Roman" w:eastAsia="宋体" w:hAnsi="Times New Roman" w:cs="Times New Roman"/>
          <w:b/>
          <w:color w:val="000000"/>
          <w:sz w:val="18"/>
          <w:szCs w:val="18"/>
        </w:rPr>
        <w:t xml:space="preserve"> </w:t>
      </w:r>
      <w:r w:rsidRPr="00082CD2">
        <w:rPr>
          <w:rFonts w:ascii="Times New Roman" w:eastAsia="宋体" w:hAnsi="Times New Roman" w:cs="Times New Roman"/>
          <w:b/>
          <w:bCs/>
          <w:sz w:val="18"/>
          <w:szCs w:val="18"/>
        </w:rPr>
        <w:t>Optimization score of each module</w:t>
      </w:r>
    </w:p>
    <w:tbl>
      <w:tblPr>
        <w:tblW w:w="8789" w:type="dxa"/>
        <w:jc w:val="center"/>
        <w:tblLayout w:type="fixed"/>
        <w:tblLook w:val="04A0" w:firstRow="1" w:lastRow="0" w:firstColumn="1" w:lastColumn="0" w:noHBand="0" w:noVBand="1"/>
      </w:tblPr>
      <w:tblGrid>
        <w:gridCol w:w="2552"/>
        <w:gridCol w:w="992"/>
        <w:gridCol w:w="994"/>
        <w:gridCol w:w="991"/>
        <w:gridCol w:w="992"/>
        <w:gridCol w:w="1276"/>
        <w:gridCol w:w="992"/>
      </w:tblGrid>
      <w:tr w:rsidR="007F7B79" w:rsidRPr="0064050D" w14:paraId="3D9B1B85" w14:textId="77777777" w:rsidTr="005833D8">
        <w:trPr>
          <w:jc w:val="center"/>
        </w:trPr>
        <w:tc>
          <w:tcPr>
            <w:tcW w:w="2552" w:type="dxa"/>
            <w:tcBorders>
              <w:top w:val="single" w:sz="12" w:space="0" w:color="auto"/>
              <w:bottom w:val="single" w:sz="6" w:space="0" w:color="auto"/>
            </w:tcBorders>
            <w:shd w:val="clear" w:color="auto" w:fill="auto"/>
          </w:tcPr>
          <w:p w14:paraId="68B48827"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p>
        </w:tc>
        <w:tc>
          <w:tcPr>
            <w:tcW w:w="992" w:type="dxa"/>
            <w:tcBorders>
              <w:top w:val="single" w:sz="12" w:space="0" w:color="auto"/>
              <w:bottom w:val="single" w:sz="6" w:space="0" w:color="auto"/>
            </w:tcBorders>
            <w:shd w:val="clear" w:color="auto" w:fill="auto"/>
          </w:tcPr>
          <w:p w14:paraId="70D841A4"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sz w:val="15"/>
                <w:szCs w:val="15"/>
              </w:rPr>
              <w:t>accuracy</w:t>
            </w:r>
          </w:p>
        </w:tc>
        <w:tc>
          <w:tcPr>
            <w:tcW w:w="994" w:type="dxa"/>
            <w:tcBorders>
              <w:top w:val="single" w:sz="12" w:space="0" w:color="auto"/>
              <w:bottom w:val="single" w:sz="6" w:space="0" w:color="auto"/>
            </w:tcBorders>
            <w:shd w:val="clear" w:color="auto" w:fill="auto"/>
          </w:tcPr>
          <w:p w14:paraId="335B2BFC" w14:textId="77777777" w:rsidR="007F7B79" w:rsidRPr="0064050D" w:rsidRDefault="007F7B79" w:rsidP="005833D8">
            <w:pPr>
              <w:snapToGrid w:val="0"/>
              <w:spacing w:line="360" w:lineRule="auto"/>
              <w:ind w:leftChars="-48" w:left="-101"/>
              <w:jc w:val="center"/>
              <w:rPr>
                <w:rFonts w:ascii="Times New Roman" w:eastAsia="宋体" w:hAnsi="Times New Roman" w:cs="Times New Roman"/>
                <w:sz w:val="15"/>
                <w:szCs w:val="15"/>
              </w:rPr>
            </w:pPr>
            <w:proofErr w:type="spellStart"/>
            <w:r w:rsidRPr="0064050D">
              <w:rPr>
                <w:rFonts w:ascii="Times New Roman" w:eastAsia="宋体" w:hAnsi="Times New Roman" w:cs="Times New Roman"/>
                <w:sz w:val="15"/>
                <w:szCs w:val="15"/>
              </w:rPr>
              <w:t>mIoU</w:t>
            </w:r>
            <w:proofErr w:type="spellEnd"/>
          </w:p>
        </w:tc>
        <w:tc>
          <w:tcPr>
            <w:tcW w:w="991" w:type="dxa"/>
            <w:tcBorders>
              <w:top w:val="single" w:sz="12" w:space="0" w:color="auto"/>
              <w:bottom w:val="single" w:sz="6" w:space="0" w:color="auto"/>
            </w:tcBorders>
            <w:shd w:val="clear" w:color="auto" w:fill="auto"/>
          </w:tcPr>
          <w:p w14:paraId="4BB342AE"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sz w:val="15"/>
                <w:szCs w:val="15"/>
              </w:rPr>
              <w:t>f1-score</w:t>
            </w:r>
          </w:p>
        </w:tc>
        <w:tc>
          <w:tcPr>
            <w:tcW w:w="992" w:type="dxa"/>
            <w:tcBorders>
              <w:top w:val="single" w:sz="12" w:space="0" w:color="auto"/>
              <w:bottom w:val="single" w:sz="6" w:space="0" w:color="auto"/>
            </w:tcBorders>
            <w:shd w:val="clear" w:color="auto" w:fill="auto"/>
          </w:tcPr>
          <w:p w14:paraId="3711E8C6"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sz w:val="15"/>
                <w:szCs w:val="15"/>
              </w:rPr>
              <w:t>kappa</w:t>
            </w:r>
          </w:p>
        </w:tc>
        <w:tc>
          <w:tcPr>
            <w:tcW w:w="1276" w:type="dxa"/>
            <w:tcBorders>
              <w:top w:val="single" w:sz="12" w:space="0" w:color="auto"/>
              <w:bottom w:val="single" w:sz="6" w:space="0" w:color="auto"/>
            </w:tcBorders>
            <w:shd w:val="clear" w:color="auto" w:fill="auto"/>
          </w:tcPr>
          <w:p w14:paraId="451BCC6C"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sz w:val="15"/>
                <w:szCs w:val="15"/>
              </w:rPr>
              <w:t>precision</w:t>
            </w:r>
          </w:p>
        </w:tc>
        <w:tc>
          <w:tcPr>
            <w:tcW w:w="992" w:type="dxa"/>
            <w:tcBorders>
              <w:top w:val="single" w:sz="12" w:space="0" w:color="auto"/>
              <w:bottom w:val="single" w:sz="6" w:space="0" w:color="auto"/>
            </w:tcBorders>
            <w:shd w:val="clear" w:color="auto" w:fill="auto"/>
          </w:tcPr>
          <w:p w14:paraId="567E1291"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sz w:val="15"/>
                <w:szCs w:val="15"/>
              </w:rPr>
              <w:t>recall</w:t>
            </w:r>
          </w:p>
        </w:tc>
      </w:tr>
      <w:tr w:rsidR="007F7B79" w:rsidRPr="0064050D" w14:paraId="18AB1BD4" w14:textId="77777777" w:rsidTr="005833D8">
        <w:trPr>
          <w:jc w:val="center"/>
        </w:trPr>
        <w:tc>
          <w:tcPr>
            <w:tcW w:w="2552" w:type="dxa"/>
            <w:tcBorders>
              <w:top w:val="single" w:sz="6" w:space="0" w:color="auto"/>
            </w:tcBorders>
            <w:shd w:val="clear" w:color="auto" w:fill="auto"/>
            <w:vAlign w:val="bottom"/>
          </w:tcPr>
          <w:p w14:paraId="027B84CD" w14:textId="77777777" w:rsidR="007F7B79" w:rsidRDefault="007F7B79" w:rsidP="005833D8">
            <w:pPr>
              <w:snapToGrid w:val="0"/>
              <w:spacing w:line="360" w:lineRule="auto"/>
              <w:jc w:val="center"/>
              <w:rPr>
                <w:rFonts w:ascii="Times New Roman" w:eastAsia="宋体" w:hAnsi="Times New Roman" w:cs="Times New Roman"/>
                <w:color w:val="000000"/>
                <w:sz w:val="15"/>
                <w:szCs w:val="15"/>
              </w:rPr>
            </w:pPr>
            <w:proofErr w:type="spellStart"/>
            <w:r>
              <w:rPr>
                <w:rFonts w:ascii="Times New Roman" w:eastAsia="宋体" w:hAnsi="Times New Roman" w:cs="Times New Roman" w:hint="eastAsia"/>
                <w:color w:val="000000"/>
                <w:sz w:val="15"/>
                <w:szCs w:val="15"/>
              </w:rPr>
              <w:t>SegNet</w:t>
            </w:r>
            <w:proofErr w:type="spellEnd"/>
          </w:p>
          <w:p w14:paraId="57A26AE3" w14:textId="0AE21539" w:rsidR="007F7B79" w:rsidRPr="0064050D" w:rsidRDefault="00C74FB3" w:rsidP="005833D8">
            <w:pPr>
              <w:snapToGrid w:val="0"/>
              <w:spacing w:line="360" w:lineRule="auto"/>
              <w:jc w:val="center"/>
              <w:rPr>
                <w:rFonts w:ascii="Times New Roman" w:eastAsia="宋体" w:hAnsi="Times New Roman" w:cs="Times New Roman"/>
                <w:sz w:val="15"/>
                <w:szCs w:val="15"/>
              </w:rPr>
            </w:pPr>
            <w:r>
              <w:rPr>
                <w:rFonts w:ascii="Times New Roman" w:eastAsia="宋体" w:hAnsi="Times New Roman" w:cs="Times New Roman"/>
                <w:color w:val="000000"/>
                <w:sz w:val="15"/>
                <w:szCs w:val="15"/>
              </w:rPr>
              <w:t>U-Net</w:t>
            </w:r>
          </w:p>
        </w:tc>
        <w:tc>
          <w:tcPr>
            <w:tcW w:w="992" w:type="dxa"/>
            <w:tcBorders>
              <w:top w:val="single" w:sz="6" w:space="0" w:color="auto"/>
            </w:tcBorders>
            <w:shd w:val="clear" w:color="auto" w:fill="auto"/>
            <w:vAlign w:val="bottom"/>
          </w:tcPr>
          <w:p w14:paraId="0CEB6C13" w14:textId="77777777" w:rsidR="007F7B79" w:rsidRDefault="007F7B79" w:rsidP="005833D8">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hint="eastAsia"/>
                <w:color w:val="000000"/>
                <w:sz w:val="15"/>
                <w:szCs w:val="15"/>
              </w:rPr>
              <w:t>0.8736</w:t>
            </w:r>
          </w:p>
          <w:p w14:paraId="3E9DC4B5"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0.8736</w:t>
            </w:r>
          </w:p>
        </w:tc>
        <w:tc>
          <w:tcPr>
            <w:tcW w:w="994" w:type="dxa"/>
            <w:tcBorders>
              <w:top w:val="single" w:sz="6" w:space="0" w:color="auto"/>
            </w:tcBorders>
            <w:shd w:val="clear" w:color="auto" w:fill="auto"/>
            <w:vAlign w:val="bottom"/>
          </w:tcPr>
          <w:p w14:paraId="4590293F" w14:textId="77777777" w:rsidR="007F7B79" w:rsidRDefault="007F7B79" w:rsidP="005833D8">
            <w:pPr>
              <w:snapToGrid w:val="0"/>
              <w:spacing w:line="360" w:lineRule="auto"/>
              <w:ind w:leftChars="-48" w:left="-101"/>
              <w:jc w:val="center"/>
              <w:rPr>
                <w:rFonts w:ascii="Times New Roman" w:eastAsia="宋体" w:hAnsi="Times New Roman" w:cs="Times New Roman"/>
                <w:color w:val="000000"/>
                <w:sz w:val="15"/>
                <w:szCs w:val="15"/>
              </w:rPr>
            </w:pPr>
            <w:r>
              <w:rPr>
                <w:rFonts w:ascii="Times New Roman" w:eastAsia="宋体" w:hAnsi="Times New Roman" w:cs="Times New Roman" w:hint="eastAsia"/>
                <w:color w:val="000000"/>
                <w:sz w:val="15"/>
                <w:szCs w:val="15"/>
              </w:rPr>
              <w:t>0.7599</w:t>
            </w:r>
          </w:p>
          <w:p w14:paraId="468B3964" w14:textId="77777777" w:rsidR="007F7B79" w:rsidRPr="0064050D" w:rsidRDefault="007F7B79" w:rsidP="005833D8">
            <w:pPr>
              <w:snapToGrid w:val="0"/>
              <w:spacing w:line="360" w:lineRule="auto"/>
              <w:ind w:leftChars="-48" w:left="-101"/>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0.7701</w:t>
            </w:r>
          </w:p>
        </w:tc>
        <w:tc>
          <w:tcPr>
            <w:tcW w:w="991" w:type="dxa"/>
            <w:tcBorders>
              <w:top w:val="single" w:sz="6" w:space="0" w:color="auto"/>
            </w:tcBorders>
            <w:shd w:val="clear" w:color="auto" w:fill="auto"/>
            <w:vAlign w:val="bottom"/>
          </w:tcPr>
          <w:p w14:paraId="6625938F" w14:textId="77777777" w:rsidR="007F7B79" w:rsidRDefault="007F7B79" w:rsidP="005833D8">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hint="eastAsia"/>
                <w:color w:val="000000"/>
                <w:sz w:val="15"/>
                <w:szCs w:val="15"/>
              </w:rPr>
              <w:t>0.8712</w:t>
            </w:r>
          </w:p>
          <w:p w14:paraId="4A9AB3CF"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0.8651</w:t>
            </w:r>
          </w:p>
        </w:tc>
        <w:tc>
          <w:tcPr>
            <w:tcW w:w="992" w:type="dxa"/>
            <w:tcBorders>
              <w:top w:val="single" w:sz="6" w:space="0" w:color="auto"/>
            </w:tcBorders>
            <w:shd w:val="clear" w:color="auto" w:fill="auto"/>
            <w:vAlign w:val="bottom"/>
          </w:tcPr>
          <w:p w14:paraId="2BF0E464" w14:textId="77777777" w:rsidR="007F7B79" w:rsidRDefault="007F7B79" w:rsidP="005833D8">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hint="eastAsia"/>
                <w:color w:val="000000"/>
                <w:sz w:val="15"/>
                <w:szCs w:val="15"/>
              </w:rPr>
              <w:t>0.8298</w:t>
            </w:r>
          </w:p>
          <w:p w14:paraId="5376A226" w14:textId="77777777" w:rsidR="007F7B79" w:rsidRPr="0064050D" w:rsidRDefault="007F7B79" w:rsidP="005833D8">
            <w:pPr>
              <w:snapToGrid w:val="0"/>
              <w:spacing w:line="360" w:lineRule="auto"/>
              <w:jc w:val="center"/>
              <w:rPr>
                <w:rFonts w:ascii="Times New Roman" w:eastAsia="宋体" w:hAnsi="Times New Roman" w:cs="Times New Roman"/>
                <w:b/>
                <w:bCs/>
                <w:sz w:val="15"/>
                <w:szCs w:val="15"/>
                <w:u w:val="single"/>
              </w:rPr>
            </w:pPr>
            <w:r w:rsidRPr="0064050D">
              <w:rPr>
                <w:rFonts w:ascii="Times New Roman" w:eastAsia="宋体" w:hAnsi="Times New Roman" w:cs="Times New Roman"/>
                <w:color w:val="000000"/>
                <w:sz w:val="15"/>
                <w:szCs w:val="15"/>
              </w:rPr>
              <w:t>0.8451</w:t>
            </w:r>
          </w:p>
        </w:tc>
        <w:tc>
          <w:tcPr>
            <w:tcW w:w="1276" w:type="dxa"/>
            <w:tcBorders>
              <w:top w:val="single" w:sz="6" w:space="0" w:color="auto"/>
            </w:tcBorders>
            <w:shd w:val="clear" w:color="auto" w:fill="auto"/>
            <w:vAlign w:val="bottom"/>
          </w:tcPr>
          <w:p w14:paraId="09377322" w14:textId="77777777" w:rsidR="007F7B79" w:rsidRDefault="007F7B79" w:rsidP="005833D8">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hint="eastAsia"/>
                <w:color w:val="000000"/>
                <w:sz w:val="15"/>
                <w:szCs w:val="15"/>
              </w:rPr>
              <w:t>0.8516</w:t>
            </w:r>
          </w:p>
          <w:p w14:paraId="2F48A556"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0.8415</w:t>
            </w:r>
          </w:p>
        </w:tc>
        <w:tc>
          <w:tcPr>
            <w:tcW w:w="992" w:type="dxa"/>
            <w:tcBorders>
              <w:top w:val="single" w:sz="6" w:space="0" w:color="auto"/>
            </w:tcBorders>
            <w:shd w:val="clear" w:color="auto" w:fill="auto"/>
            <w:vAlign w:val="bottom"/>
          </w:tcPr>
          <w:p w14:paraId="10FBA0BF" w14:textId="77777777" w:rsidR="007F7B79" w:rsidRDefault="007F7B79" w:rsidP="005833D8">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hint="eastAsia"/>
                <w:color w:val="000000"/>
                <w:sz w:val="15"/>
                <w:szCs w:val="15"/>
              </w:rPr>
              <w:t>0.8820</w:t>
            </w:r>
          </w:p>
          <w:p w14:paraId="20528453"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0.8902</w:t>
            </w:r>
          </w:p>
        </w:tc>
      </w:tr>
      <w:tr w:rsidR="007F7B79" w:rsidRPr="0064050D" w14:paraId="20460044" w14:textId="77777777" w:rsidTr="005833D8">
        <w:trPr>
          <w:jc w:val="center"/>
        </w:trPr>
        <w:tc>
          <w:tcPr>
            <w:tcW w:w="2552" w:type="dxa"/>
            <w:shd w:val="clear" w:color="auto" w:fill="auto"/>
            <w:vAlign w:val="bottom"/>
          </w:tcPr>
          <w:p w14:paraId="775745EA"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Res-</w:t>
            </w:r>
            <w:proofErr w:type="spellStart"/>
            <w:r w:rsidRPr="0064050D">
              <w:rPr>
                <w:rFonts w:ascii="Times New Roman" w:eastAsia="宋体" w:hAnsi="Times New Roman" w:cs="Times New Roman"/>
                <w:color w:val="000000"/>
                <w:sz w:val="15"/>
                <w:szCs w:val="15"/>
              </w:rPr>
              <w:t>Unet</w:t>
            </w:r>
            <w:proofErr w:type="spellEnd"/>
          </w:p>
        </w:tc>
        <w:tc>
          <w:tcPr>
            <w:tcW w:w="992" w:type="dxa"/>
            <w:shd w:val="clear" w:color="auto" w:fill="auto"/>
            <w:vAlign w:val="bottom"/>
          </w:tcPr>
          <w:p w14:paraId="6A222129"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0.8931</w:t>
            </w:r>
          </w:p>
        </w:tc>
        <w:tc>
          <w:tcPr>
            <w:tcW w:w="994" w:type="dxa"/>
            <w:shd w:val="clear" w:color="auto" w:fill="auto"/>
            <w:vAlign w:val="bottom"/>
          </w:tcPr>
          <w:p w14:paraId="3A5F052D" w14:textId="77777777" w:rsidR="007F7B79" w:rsidRPr="0064050D" w:rsidRDefault="007F7B79" w:rsidP="005833D8">
            <w:pPr>
              <w:snapToGrid w:val="0"/>
              <w:spacing w:line="360" w:lineRule="auto"/>
              <w:ind w:leftChars="-48" w:left="-70" w:hangingChars="21" w:hanging="31"/>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0.7851</w:t>
            </w:r>
          </w:p>
        </w:tc>
        <w:tc>
          <w:tcPr>
            <w:tcW w:w="991" w:type="dxa"/>
            <w:shd w:val="clear" w:color="auto" w:fill="auto"/>
            <w:vAlign w:val="bottom"/>
          </w:tcPr>
          <w:p w14:paraId="6A565CAC"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0.8788</w:t>
            </w:r>
          </w:p>
        </w:tc>
        <w:tc>
          <w:tcPr>
            <w:tcW w:w="992" w:type="dxa"/>
            <w:shd w:val="clear" w:color="auto" w:fill="auto"/>
            <w:vAlign w:val="bottom"/>
          </w:tcPr>
          <w:p w14:paraId="0E2E1DB6"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0.8282</w:t>
            </w:r>
          </w:p>
        </w:tc>
        <w:tc>
          <w:tcPr>
            <w:tcW w:w="1276" w:type="dxa"/>
            <w:shd w:val="clear" w:color="auto" w:fill="auto"/>
            <w:vAlign w:val="bottom"/>
          </w:tcPr>
          <w:p w14:paraId="1A367FD3"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0.8670</w:t>
            </w:r>
          </w:p>
        </w:tc>
        <w:tc>
          <w:tcPr>
            <w:tcW w:w="992" w:type="dxa"/>
            <w:shd w:val="clear" w:color="auto" w:fill="auto"/>
            <w:vAlign w:val="bottom"/>
          </w:tcPr>
          <w:p w14:paraId="37D277AD"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0.8909</w:t>
            </w:r>
          </w:p>
        </w:tc>
      </w:tr>
      <w:tr w:rsidR="007F7B79" w:rsidRPr="0064050D" w14:paraId="62C945F4" w14:textId="77777777" w:rsidTr="005833D8">
        <w:trPr>
          <w:jc w:val="center"/>
        </w:trPr>
        <w:tc>
          <w:tcPr>
            <w:tcW w:w="2552" w:type="dxa"/>
            <w:shd w:val="clear" w:color="auto" w:fill="auto"/>
            <w:vAlign w:val="bottom"/>
          </w:tcPr>
          <w:p w14:paraId="3884F111"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proofErr w:type="spellStart"/>
            <w:r w:rsidRPr="0064050D">
              <w:rPr>
                <w:rFonts w:ascii="Times New Roman" w:eastAsia="宋体" w:hAnsi="Times New Roman" w:cs="Times New Roman"/>
                <w:color w:val="000000"/>
                <w:sz w:val="15"/>
                <w:szCs w:val="15"/>
              </w:rPr>
              <w:t>Res-Unet+SWA</w:t>
            </w:r>
            <w:proofErr w:type="spellEnd"/>
          </w:p>
        </w:tc>
        <w:tc>
          <w:tcPr>
            <w:tcW w:w="992" w:type="dxa"/>
            <w:shd w:val="clear" w:color="auto" w:fill="auto"/>
            <w:vAlign w:val="bottom"/>
          </w:tcPr>
          <w:p w14:paraId="5F20F423"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0.9089</w:t>
            </w:r>
          </w:p>
        </w:tc>
        <w:tc>
          <w:tcPr>
            <w:tcW w:w="994" w:type="dxa"/>
            <w:shd w:val="clear" w:color="auto" w:fill="auto"/>
            <w:vAlign w:val="bottom"/>
          </w:tcPr>
          <w:p w14:paraId="0E42D030" w14:textId="77777777" w:rsidR="007F7B79" w:rsidRPr="0064050D" w:rsidRDefault="007F7B79" w:rsidP="005833D8">
            <w:pPr>
              <w:snapToGrid w:val="0"/>
              <w:spacing w:line="360" w:lineRule="auto"/>
              <w:ind w:leftChars="-48" w:left="-101"/>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0.8008</w:t>
            </w:r>
          </w:p>
        </w:tc>
        <w:tc>
          <w:tcPr>
            <w:tcW w:w="991" w:type="dxa"/>
            <w:shd w:val="clear" w:color="auto" w:fill="auto"/>
            <w:vAlign w:val="bottom"/>
          </w:tcPr>
          <w:p w14:paraId="34398360"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0.8947</w:t>
            </w:r>
          </w:p>
        </w:tc>
        <w:tc>
          <w:tcPr>
            <w:tcW w:w="992" w:type="dxa"/>
            <w:shd w:val="clear" w:color="auto" w:fill="auto"/>
            <w:vAlign w:val="bottom"/>
          </w:tcPr>
          <w:p w14:paraId="1D71CDB9"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0.8537</w:t>
            </w:r>
          </w:p>
        </w:tc>
        <w:tc>
          <w:tcPr>
            <w:tcW w:w="1276" w:type="dxa"/>
            <w:shd w:val="clear" w:color="auto" w:fill="auto"/>
            <w:vAlign w:val="bottom"/>
          </w:tcPr>
          <w:p w14:paraId="31EDEF80"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0.8875</w:t>
            </w:r>
          </w:p>
        </w:tc>
        <w:tc>
          <w:tcPr>
            <w:tcW w:w="992" w:type="dxa"/>
            <w:shd w:val="clear" w:color="auto" w:fill="auto"/>
            <w:vAlign w:val="bottom"/>
          </w:tcPr>
          <w:p w14:paraId="1009CB4F" w14:textId="77777777" w:rsidR="007F7B79" w:rsidRPr="0064050D" w:rsidRDefault="007F7B79" w:rsidP="005833D8">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0.9022</w:t>
            </w:r>
          </w:p>
        </w:tc>
      </w:tr>
      <w:tr w:rsidR="007F7B79" w:rsidRPr="0064050D" w14:paraId="370AFFF0" w14:textId="77777777" w:rsidTr="005833D8">
        <w:trPr>
          <w:jc w:val="center"/>
        </w:trPr>
        <w:tc>
          <w:tcPr>
            <w:tcW w:w="2552" w:type="dxa"/>
            <w:tcBorders>
              <w:bottom w:val="single" w:sz="12" w:space="0" w:color="auto"/>
            </w:tcBorders>
            <w:shd w:val="clear" w:color="auto" w:fill="auto"/>
            <w:vAlign w:val="bottom"/>
          </w:tcPr>
          <w:p w14:paraId="5E8D7A94" w14:textId="77777777" w:rsidR="007F7B79" w:rsidRPr="0064050D" w:rsidRDefault="007F7B79" w:rsidP="005833D8">
            <w:pPr>
              <w:snapToGrid w:val="0"/>
              <w:spacing w:line="360" w:lineRule="auto"/>
              <w:ind w:leftChars="-114" w:left="-239"/>
              <w:jc w:val="center"/>
              <w:rPr>
                <w:rFonts w:ascii="Times New Roman" w:eastAsia="宋体" w:hAnsi="Times New Roman" w:cs="Times New Roman"/>
                <w:sz w:val="15"/>
                <w:szCs w:val="15"/>
              </w:rPr>
            </w:pPr>
            <w:proofErr w:type="spellStart"/>
            <w:r w:rsidRPr="0064050D">
              <w:rPr>
                <w:rFonts w:ascii="Times New Roman" w:eastAsia="宋体" w:hAnsi="Times New Roman" w:cs="Times New Roman"/>
                <w:color w:val="000000"/>
                <w:sz w:val="15"/>
                <w:szCs w:val="15"/>
              </w:rPr>
              <w:t>Res-Unet+SWA+</w:t>
            </w:r>
            <w:r>
              <w:rPr>
                <w:rFonts w:ascii="Times New Roman" w:eastAsia="宋体" w:hAnsi="Times New Roman" w:cs="Times New Roman" w:hint="eastAsia"/>
                <w:color w:val="000000"/>
                <w:sz w:val="15"/>
                <w:szCs w:val="15"/>
              </w:rPr>
              <w:t>LCE</w:t>
            </w:r>
            <w:proofErr w:type="spellEnd"/>
            <w:r>
              <w:rPr>
                <w:rFonts w:ascii="Times New Roman" w:eastAsia="宋体" w:hAnsi="Times New Roman" w:cs="Times New Roman"/>
                <w:color w:val="000000"/>
                <w:sz w:val="15"/>
                <w:szCs w:val="15"/>
              </w:rPr>
              <w:t xml:space="preserve"> </w:t>
            </w:r>
            <w:r w:rsidRPr="0064050D">
              <w:rPr>
                <w:rFonts w:ascii="Times New Roman" w:eastAsia="宋体" w:hAnsi="Times New Roman" w:cs="Times New Roman"/>
                <w:color w:val="000000"/>
                <w:sz w:val="15"/>
                <w:szCs w:val="15"/>
              </w:rPr>
              <w:t>loss</w:t>
            </w:r>
          </w:p>
        </w:tc>
        <w:tc>
          <w:tcPr>
            <w:tcW w:w="992" w:type="dxa"/>
            <w:tcBorders>
              <w:bottom w:val="single" w:sz="12" w:space="0" w:color="auto"/>
            </w:tcBorders>
            <w:shd w:val="clear" w:color="auto" w:fill="auto"/>
            <w:vAlign w:val="bottom"/>
          </w:tcPr>
          <w:p w14:paraId="74A470E8" w14:textId="77777777" w:rsidR="007F7B79" w:rsidRPr="0064050D" w:rsidRDefault="007F7B79" w:rsidP="005833D8">
            <w:pPr>
              <w:snapToGrid w:val="0"/>
              <w:spacing w:line="360" w:lineRule="auto"/>
              <w:jc w:val="center"/>
              <w:rPr>
                <w:rFonts w:ascii="Times New Roman" w:eastAsia="宋体" w:hAnsi="Times New Roman" w:cs="Times New Roman"/>
                <w:b/>
                <w:bCs/>
                <w:sz w:val="15"/>
                <w:szCs w:val="15"/>
                <w:u w:val="single"/>
              </w:rPr>
            </w:pPr>
            <w:r w:rsidRPr="0064050D">
              <w:rPr>
                <w:rFonts w:ascii="Times New Roman" w:eastAsia="宋体" w:hAnsi="Times New Roman" w:cs="Times New Roman"/>
                <w:b/>
                <w:bCs/>
                <w:color w:val="000000"/>
                <w:sz w:val="15"/>
                <w:szCs w:val="15"/>
                <w:u w:val="single"/>
              </w:rPr>
              <w:t>0.9257</w:t>
            </w:r>
          </w:p>
        </w:tc>
        <w:tc>
          <w:tcPr>
            <w:tcW w:w="994" w:type="dxa"/>
            <w:tcBorders>
              <w:bottom w:val="single" w:sz="12" w:space="0" w:color="auto"/>
            </w:tcBorders>
            <w:shd w:val="clear" w:color="auto" w:fill="auto"/>
            <w:vAlign w:val="bottom"/>
          </w:tcPr>
          <w:p w14:paraId="638C58C2" w14:textId="77777777" w:rsidR="007F7B79" w:rsidRPr="0064050D" w:rsidRDefault="007F7B79" w:rsidP="005833D8">
            <w:pPr>
              <w:snapToGrid w:val="0"/>
              <w:spacing w:line="360" w:lineRule="auto"/>
              <w:ind w:leftChars="-48" w:left="-101"/>
              <w:jc w:val="center"/>
              <w:rPr>
                <w:rFonts w:ascii="Times New Roman" w:eastAsia="宋体" w:hAnsi="Times New Roman" w:cs="Times New Roman"/>
                <w:b/>
                <w:bCs/>
                <w:sz w:val="15"/>
                <w:szCs w:val="15"/>
                <w:u w:val="single"/>
              </w:rPr>
            </w:pPr>
            <w:r w:rsidRPr="0064050D">
              <w:rPr>
                <w:rFonts w:ascii="Times New Roman" w:eastAsia="宋体" w:hAnsi="Times New Roman" w:cs="Times New Roman"/>
                <w:b/>
                <w:bCs/>
                <w:color w:val="000000"/>
                <w:sz w:val="15"/>
                <w:szCs w:val="15"/>
                <w:u w:val="single"/>
              </w:rPr>
              <w:t>0.8379</w:t>
            </w:r>
          </w:p>
        </w:tc>
        <w:tc>
          <w:tcPr>
            <w:tcW w:w="991" w:type="dxa"/>
            <w:tcBorders>
              <w:bottom w:val="single" w:sz="12" w:space="0" w:color="auto"/>
            </w:tcBorders>
            <w:shd w:val="clear" w:color="auto" w:fill="auto"/>
            <w:vAlign w:val="bottom"/>
          </w:tcPr>
          <w:p w14:paraId="1A35FAA6" w14:textId="77777777" w:rsidR="007F7B79" w:rsidRPr="0064050D" w:rsidRDefault="007F7B79" w:rsidP="005833D8">
            <w:pPr>
              <w:snapToGrid w:val="0"/>
              <w:spacing w:line="360" w:lineRule="auto"/>
              <w:jc w:val="center"/>
              <w:rPr>
                <w:rFonts w:ascii="Times New Roman" w:eastAsia="宋体" w:hAnsi="Times New Roman" w:cs="Times New Roman"/>
                <w:b/>
                <w:bCs/>
                <w:sz w:val="15"/>
                <w:szCs w:val="15"/>
                <w:u w:val="single"/>
              </w:rPr>
            </w:pPr>
            <w:r w:rsidRPr="0064050D">
              <w:rPr>
                <w:rFonts w:ascii="Times New Roman" w:eastAsia="宋体" w:hAnsi="Times New Roman" w:cs="Times New Roman"/>
                <w:b/>
                <w:bCs/>
                <w:color w:val="000000"/>
                <w:sz w:val="15"/>
                <w:szCs w:val="15"/>
                <w:u w:val="single"/>
              </w:rPr>
              <w:t>0.9109</w:t>
            </w:r>
          </w:p>
        </w:tc>
        <w:tc>
          <w:tcPr>
            <w:tcW w:w="992" w:type="dxa"/>
            <w:tcBorders>
              <w:bottom w:val="single" w:sz="12" w:space="0" w:color="auto"/>
            </w:tcBorders>
            <w:shd w:val="clear" w:color="auto" w:fill="auto"/>
            <w:vAlign w:val="bottom"/>
          </w:tcPr>
          <w:p w14:paraId="23DD6290" w14:textId="77777777" w:rsidR="007F7B79" w:rsidRPr="0064050D" w:rsidRDefault="007F7B79" w:rsidP="005833D8">
            <w:pPr>
              <w:snapToGrid w:val="0"/>
              <w:spacing w:line="360" w:lineRule="auto"/>
              <w:jc w:val="center"/>
              <w:rPr>
                <w:rFonts w:ascii="Times New Roman" w:eastAsia="宋体" w:hAnsi="Times New Roman" w:cs="Times New Roman"/>
                <w:b/>
                <w:bCs/>
                <w:sz w:val="15"/>
                <w:szCs w:val="15"/>
                <w:u w:val="single"/>
              </w:rPr>
            </w:pPr>
            <w:r w:rsidRPr="0064050D">
              <w:rPr>
                <w:rFonts w:ascii="Times New Roman" w:eastAsia="宋体" w:hAnsi="Times New Roman" w:cs="Times New Roman"/>
                <w:b/>
                <w:bCs/>
                <w:color w:val="000000"/>
                <w:sz w:val="15"/>
                <w:szCs w:val="15"/>
                <w:u w:val="single"/>
              </w:rPr>
              <w:t>0.8811</w:t>
            </w:r>
          </w:p>
        </w:tc>
        <w:tc>
          <w:tcPr>
            <w:tcW w:w="1276" w:type="dxa"/>
            <w:tcBorders>
              <w:bottom w:val="single" w:sz="12" w:space="0" w:color="auto"/>
            </w:tcBorders>
            <w:shd w:val="clear" w:color="auto" w:fill="auto"/>
            <w:vAlign w:val="bottom"/>
          </w:tcPr>
          <w:p w14:paraId="7F1AE0E3" w14:textId="77777777" w:rsidR="007F7B79" w:rsidRPr="0064050D" w:rsidRDefault="007F7B79" w:rsidP="005833D8">
            <w:pPr>
              <w:snapToGrid w:val="0"/>
              <w:spacing w:line="360" w:lineRule="auto"/>
              <w:jc w:val="center"/>
              <w:rPr>
                <w:rFonts w:ascii="Times New Roman" w:eastAsia="宋体" w:hAnsi="Times New Roman" w:cs="Times New Roman"/>
                <w:b/>
                <w:bCs/>
                <w:sz w:val="15"/>
                <w:szCs w:val="15"/>
                <w:u w:val="single"/>
              </w:rPr>
            </w:pPr>
            <w:r w:rsidRPr="0064050D">
              <w:rPr>
                <w:rFonts w:ascii="Times New Roman" w:eastAsia="宋体" w:hAnsi="Times New Roman" w:cs="Times New Roman"/>
                <w:b/>
                <w:bCs/>
                <w:color w:val="000000"/>
                <w:sz w:val="15"/>
                <w:szCs w:val="15"/>
                <w:u w:val="single"/>
              </w:rPr>
              <w:t>0.8989</w:t>
            </w:r>
          </w:p>
        </w:tc>
        <w:tc>
          <w:tcPr>
            <w:tcW w:w="992" w:type="dxa"/>
            <w:tcBorders>
              <w:bottom w:val="single" w:sz="12" w:space="0" w:color="auto"/>
            </w:tcBorders>
            <w:shd w:val="clear" w:color="auto" w:fill="auto"/>
            <w:vAlign w:val="bottom"/>
          </w:tcPr>
          <w:p w14:paraId="4532559B" w14:textId="77777777" w:rsidR="007F7B79" w:rsidRPr="0064050D" w:rsidRDefault="007F7B79" w:rsidP="005833D8">
            <w:pPr>
              <w:snapToGrid w:val="0"/>
              <w:spacing w:line="360" w:lineRule="auto"/>
              <w:jc w:val="center"/>
              <w:rPr>
                <w:rFonts w:ascii="Times New Roman" w:eastAsia="宋体" w:hAnsi="Times New Roman" w:cs="Times New Roman"/>
                <w:b/>
                <w:bCs/>
                <w:sz w:val="15"/>
                <w:szCs w:val="15"/>
                <w:u w:val="single"/>
              </w:rPr>
            </w:pPr>
            <w:r w:rsidRPr="0064050D">
              <w:rPr>
                <w:rFonts w:ascii="Times New Roman" w:eastAsia="宋体" w:hAnsi="Times New Roman" w:cs="Times New Roman"/>
                <w:b/>
                <w:bCs/>
                <w:color w:val="000000"/>
                <w:sz w:val="15"/>
                <w:szCs w:val="15"/>
                <w:u w:val="single"/>
              </w:rPr>
              <w:t>0.9232</w:t>
            </w:r>
          </w:p>
        </w:tc>
      </w:tr>
    </w:tbl>
    <w:p w14:paraId="7B21E1DA" w14:textId="77777777" w:rsidR="007F7B79" w:rsidRDefault="007F7B79" w:rsidP="00DC7255">
      <w:pPr>
        <w:pStyle w:val="2"/>
        <w:snapToGrid w:val="0"/>
        <w:spacing w:after="0" w:line="300" w:lineRule="exact"/>
        <w:ind w:leftChars="0" w:left="0"/>
        <w:rPr>
          <w:szCs w:val="21"/>
        </w:rPr>
        <w:sectPr w:rsidR="007F7B79" w:rsidSect="007F7B79">
          <w:type w:val="continuous"/>
          <w:pgSz w:w="11906" w:h="16838"/>
          <w:pgMar w:top="1440" w:right="1134" w:bottom="1440" w:left="1134" w:header="851" w:footer="992" w:gutter="0"/>
          <w:cols w:space="425"/>
          <w:docGrid w:type="linesAndChars" w:linePitch="312"/>
        </w:sectPr>
      </w:pPr>
    </w:p>
    <w:p w14:paraId="51177574" w14:textId="216E6C84" w:rsidR="00F26223" w:rsidRPr="00F8017B" w:rsidRDefault="003639FA" w:rsidP="00CB165F">
      <w:pPr>
        <w:adjustRightInd w:val="0"/>
        <w:rPr>
          <w:rFonts w:ascii="宋体" w:eastAsia="宋体" w:hAnsi="宋体"/>
          <w:color w:val="0C0C0C"/>
          <w:sz w:val="18"/>
          <w:szCs w:val="21"/>
        </w:rPr>
      </w:pPr>
      <w:r w:rsidRPr="00F8017B">
        <w:rPr>
          <w:rFonts w:ascii="宋体" w:eastAsia="宋体" w:hAnsi="宋体" w:hint="eastAsia"/>
          <w:color w:val="0C0C0C"/>
          <w:sz w:val="18"/>
          <w:szCs w:val="21"/>
        </w:rPr>
        <w:t>注：加粗</w:t>
      </w:r>
      <w:r>
        <w:rPr>
          <w:rFonts w:ascii="宋体" w:eastAsia="宋体" w:hAnsi="宋体" w:hint="eastAsia"/>
          <w:color w:val="0C0C0C"/>
          <w:sz w:val="18"/>
          <w:szCs w:val="21"/>
        </w:rPr>
        <w:t>加下划线字</w:t>
      </w:r>
      <w:r w:rsidRPr="00F8017B">
        <w:rPr>
          <w:rFonts w:ascii="宋体" w:eastAsia="宋体" w:hAnsi="宋体" w:hint="eastAsia"/>
          <w:color w:val="0C0C0C"/>
          <w:sz w:val="18"/>
          <w:szCs w:val="21"/>
        </w:rPr>
        <w:t>体为每</w:t>
      </w:r>
      <w:r>
        <w:rPr>
          <w:rFonts w:ascii="宋体" w:eastAsia="宋体" w:hAnsi="宋体" w:hint="eastAsia"/>
          <w:color w:val="0C0C0C"/>
          <w:sz w:val="18"/>
          <w:szCs w:val="21"/>
        </w:rPr>
        <w:t>列</w:t>
      </w:r>
      <w:r w:rsidRPr="00F8017B">
        <w:rPr>
          <w:rFonts w:ascii="宋体" w:eastAsia="宋体" w:hAnsi="宋体" w:hint="eastAsia"/>
          <w:color w:val="0C0C0C"/>
          <w:sz w:val="18"/>
          <w:szCs w:val="21"/>
        </w:rPr>
        <w:t>最优值</w:t>
      </w:r>
      <w:r w:rsidR="001420F4" w:rsidRPr="00F8017B">
        <w:rPr>
          <w:rFonts w:ascii="宋体" w:eastAsia="宋体" w:hAnsi="宋体" w:hint="eastAsia"/>
          <w:color w:val="0C0C0C"/>
          <w:sz w:val="18"/>
          <w:szCs w:val="21"/>
        </w:rPr>
        <w:t>。</w:t>
      </w:r>
    </w:p>
    <w:p w14:paraId="271C96A5" w14:textId="34DAE764" w:rsidR="00E43988" w:rsidRDefault="00D33F2E" w:rsidP="00F01492">
      <w:pPr>
        <w:pStyle w:val="2"/>
        <w:snapToGrid w:val="0"/>
        <w:spacing w:beforeLines="50" w:before="156" w:after="0" w:line="300" w:lineRule="exact"/>
        <w:ind w:leftChars="0" w:left="0"/>
        <w:rPr>
          <w:szCs w:val="21"/>
        </w:rPr>
      </w:pPr>
      <w:r w:rsidRPr="00A34C94">
        <w:rPr>
          <w:szCs w:val="21"/>
        </w:rPr>
        <w:t>损失</w:t>
      </w:r>
      <w:r w:rsidR="00CE70E3">
        <w:rPr>
          <w:rFonts w:hint="eastAsia"/>
          <w:szCs w:val="21"/>
        </w:rPr>
        <w:t>（</w:t>
      </w:r>
      <w:r w:rsidR="00CE70E3">
        <w:rPr>
          <w:rFonts w:hint="eastAsia"/>
          <w:szCs w:val="21"/>
        </w:rPr>
        <w:t>LCE</w:t>
      </w:r>
      <w:r w:rsidR="00CE70E3">
        <w:rPr>
          <w:rFonts w:hint="eastAsia"/>
          <w:szCs w:val="21"/>
        </w:rPr>
        <w:t>）</w:t>
      </w:r>
      <w:r w:rsidR="0065464A" w:rsidRPr="00A34C94">
        <w:rPr>
          <w:szCs w:val="21"/>
        </w:rPr>
        <w:t>借助加权的思想高效地结合了两个优秀损失函数的优势及特点，在视觉效果图上也展现出来明显的提升效果。</w:t>
      </w:r>
    </w:p>
    <w:p w14:paraId="7CE1735D" w14:textId="704A38D6" w:rsidR="00E13749" w:rsidRPr="0091789F" w:rsidRDefault="00E13749" w:rsidP="00E13749">
      <w:pPr>
        <w:spacing w:beforeLines="50" w:before="156" w:afterLines="50" w:after="156"/>
        <w:rPr>
          <w:rFonts w:ascii="Times New Roman" w:eastAsia="宋体" w:hAnsi="Times New Roman" w:cs="Times New Roman"/>
          <w:b/>
          <w:bCs/>
          <w:szCs w:val="21"/>
        </w:rPr>
      </w:pPr>
      <w:r w:rsidRPr="0091789F">
        <w:rPr>
          <w:rFonts w:ascii="Times New Roman" w:eastAsia="宋体" w:hAnsi="Times New Roman" w:cs="Times New Roman"/>
          <w:b/>
          <w:bCs/>
          <w:szCs w:val="21"/>
        </w:rPr>
        <w:t>3.4</w:t>
      </w:r>
      <w:r w:rsidR="00833989" w:rsidRPr="0091789F">
        <w:rPr>
          <w:rFonts w:ascii="Times New Roman" w:eastAsia="宋体" w:hAnsi="Times New Roman" w:cs="Times New Roman"/>
          <w:b/>
          <w:bCs/>
          <w:szCs w:val="21"/>
        </w:rPr>
        <w:t>网络核心模块消融实验</w:t>
      </w:r>
    </w:p>
    <w:p w14:paraId="7984041F" w14:textId="032A9D43" w:rsidR="00833989" w:rsidRPr="00833989" w:rsidRDefault="00833989" w:rsidP="00F96D33">
      <w:pPr>
        <w:pStyle w:val="2"/>
        <w:snapToGrid w:val="0"/>
        <w:spacing w:after="0" w:line="300" w:lineRule="exact"/>
        <w:ind w:leftChars="0" w:left="0" w:firstLineChars="200" w:firstLine="420"/>
        <w:rPr>
          <w:szCs w:val="21"/>
        </w:rPr>
      </w:pPr>
      <w:r w:rsidRPr="00833989">
        <w:rPr>
          <w:rFonts w:hint="eastAsia"/>
          <w:szCs w:val="21"/>
        </w:rPr>
        <w:t>经过了上述实验与结论分析，可以证实本文网络整体设计在实验中取得了相对出色的成绩。为了进一步的保证实验的严谨性，本文根据网络设计中的三个关键核心算法（即网络模型</w:t>
      </w:r>
      <w:r w:rsidRPr="00833989">
        <w:rPr>
          <w:szCs w:val="21"/>
        </w:rPr>
        <w:t>Res-</w:t>
      </w:r>
      <w:proofErr w:type="spellStart"/>
      <w:r w:rsidRPr="00833989">
        <w:rPr>
          <w:szCs w:val="21"/>
        </w:rPr>
        <w:t>Unet</w:t>
      </w:r>
      <w:proofErr w:type="spellEnd"/>
      <w:r w:rsidRPr="00833989">
        <w:rPr>
          <w:szCs w:val="21"/>
        </w:rPr>
        <w:t>、优化器</w:t>
      </w:r>
      <w:r w:rsidRPr="00833989">
        <w:rPr>
          <w:szCs w:val="21"/>
        </w:rPr>
        <w:t>SWA</w:t>
      </w:r>
      <w:r w:rsidRPr="00833989">
        <w:rPr>
          <w:szCs w:val="21"/>
        </w:rPr>
        <w:t>及损失函数</w:t>
      </w:r>
      <w:proofErr w:type="spellStart"/>
      <w:r w:rsidRPr="00833989">
        <w:rPr>
          <w:szCs w:val="21"/>
        </w:rPr>
        <w:t>Lovasz-crossentropy</w:t>
      </w:r>
      <w:proofErr w:type="spellEnd"/>
      <w:r w:rsidR="00124DC7">
        <w:rPr>
          <w:rFonts w:hint="eastAsia"/>
          <w:szCs w:val="21"/>
        </w:rPr>
        <w:t>（</w:t>
      </w:r>
      <w:r w:rsidR="00124DC7">
        <w:rPr>
          <w:rFonts w:hint="eastAsia"/>
          <w:szCs w:val="21"/>
        </w:rPr>
        <w:t>LCE</w:t>
      </w:r>
      <w:r w:rsidR="00124DC7">
        <w:rPr>
          <w:rFonts w:hint="eastAsia"/>
          <w:szCs w:val="21"/>
        </w:rPr>
        <w:t>）</w:t>
      </w:r>
      <w:r w:rsidRPr="00833989">
        <w:rPr>
          <w:szCs w:val="21"/>
        </w:rPr>
        <w:t>加权综合</w:t>
      </w:r>
      <w:r w:rsidRPr="00833989">
        <w:rPr>
          <w:szCs w:val="21"/>
        </w:rPr>
        <w:t>loss</w:t>
      </w:r>
      <w:r w:rsidRPr="00833989">
        <w:rPr>
          <w:szCs w:val="21"/>
        </w:rPr>
        <w:t>）进行了相关消融实验。</w:t>
      </w:r>
    </w:p>
    <w:p w14:paraId="15E13CAD" w14:textId="0DEC26DF" w:rsidR="00E13749" w:rsidRDefault="00833989" w:rsidP="00F96D33">
      <w:pPr>
        <w:pStyle w:val="2"/>
        <w:snapToGrid w:val="0"/>
        <w:spacing w:after="0" w:line="300" w:lineRule="exact"/>
        <w:ind w:leftChars="0" w:left="0" w:firstLineChars="200" w:firstLine="420"/>
        <w:rPr>
          <w:szCs w:val="21"/>
        </w:rPr>
      </w:pPr>
      <w:r w:rsidRPr="00833989">
        <w:rPr>
          <w:rFonts w:hint="eastAsia"/>
          <w:szCs w:val="21"/>
        </w:rPr>
        <w:t>实验设计</w:t>
      </w:r>
      <w:r w:rsidR="0085341A">
        <w:rPr>
          <w:rFonts w:hint="eastAsia"/>
          <w:szCs w:val="21"/>
        </w:rPr>
        <w:t>中</w:t>
      </w:r>
      <w:r w:rsidR="00F03A7F">
        <w:rPr>
          <w:rFonts w:hint="eastAsia"/>
          <w:szCs w:val="21"/>
        </w:rPr>
        <w:t>首先</w:t>
      </w:r>
      <w:r w:rsidR="0085341A">
        <w:rPr>
          <w:rFonts w:hint="eastAsia"/>
          <w:szCs w:val="21"/>
        </w:rPr>
        <w:t>引入传统</w:t>
      </w:r>
      <w:proofErr w:type="spellStart"/>
      <w:r w:rsidR="0085341A">
        <w:rPr>
          <w:rFonts w:hint="eastAsia"/>
          <w:szCs w:val="21"/>
        </w:rPr>
        <w:t>SegNet</w:t>
      </w:r>
      <w:proofErr w:type="spellEnd"/>
      <w:r w:rsidR="0085341A">
        <w:rPr>
          <w:rFonts w:hint="eastAsia"/>
          <w:szCs w:val="21"/>
        </w:rPr>
        <w:t>网络与</w:t>
      </w:r>
      <w:r w:rsidR="00C74FB3">
        <w:rPr>
          <w:rFonts w:hint="eastAsia"/>
          <w:szCs w:val="21"/>
        </w:rPr>
        <w:t>U-Net</w:t>
      </w:r>
      <w:r w:rsidR="0085341A">
        <w:rPr>
          <w:rFonts w:hint="eastAsia"/>
          <w:szCs w:val="21"/>
        </w:rPr>
        <w:t>进行框架上的对比；</w:t>
      </w:r>
      <w:r w:rsidR="004312D0">
        <w:rPr>
          <w:rFonts w:hint="eastAsia"/>
          <w:szCs w:val="21"/>
        </w:rPr>
        <w:t>接着</w:t>
      </w:r>
      <w:r w:rsidRPr="00833989">
        <w:rPr>
          <w:rFonts w:hint="eastAsia"/>
          <w:szCs w:val="21"/>
        </w:rPr>
        <w:t>将原始</w:t>
      </w:r>
      <w:r w:rsidR="00C74FB3">
        <w:rPr>
          <w:szCs w:val="21"/>
        </w:rPr>
        <w:t>U-Net</w:t>
      </w:r>
      <w:r w:rsidRPr="00833989">
        <w:rPr>
          <w:szCs w:val="21"/>
        </w:rPr>
        <w:t>网络作为基准（</w:t>
      </w:r>
      <w:r w:rsidRPr="00833989">
        <w:rPr>
          <w:szCs w:val="21"/>
        </w:rPr>
        <w:t>base line</w:t>
      </w:r>
      <w:r w:rsidRPr="00833989">
        <w:rPr>
          <w:szCs w:val="21"/>
        </w:rPr>
        <w:t>），即下采样部分不做任何嫁接，优化器采用</w:t>
      </w:r>
      <w:r w:rsidRPr="00833989">
        <w:rPr>
          <w:szCs w:val="21"/>
        </w:rPr>
        <w:t>Adam</w:t>
      </w:r>
      <w:r w:rsidRPr="00833989">
        <w:rPr>
          <w:szCs w:val="21"/>
        </w:rPr>
        <w:t>，损失函数为交叉</w:t>
      </w:r>
      <w:proofErr w:type="gramStart"/>
      <w:r w:rsidRPr="00833989">
        <w:rPr>
          <w:szCs w:val="21"/>
        </w:rPr>
        <w:t>熵</w:t>
      </w:r>
      <w:proofErr w:type="gramEnd"/>
      <w:r w:rsidRPr="00833989">
        <w:rPr>
          <w:szCs w:val="21"/>
        </w:rPr>
        <w:t>loss</w:t>
      </w:r>
      <w:r w:rsidR="007B407D">
        <w:rPr>
          <w:rFonts w:hint="eastAsia"/>
          <w:szCs w:val="21"/>
        </w:rPr>
        <w:t>；</w:t>
      </w:r>
      <w:r w:rsidRPr="00833989">
        <w:rPr>
          <w:szCs w:val="21"/>
        </w:rPr>
        <w:t>其后依次完成将网络结构替换为</w:t>
      </w:r>
      <w:r w:rsidRPr="00833989">
        <w:rPr>
          <w:szCs w:val="21"/>
        </w:rPr>
        <w:t>Res-</w:t>
      </w:r>
      <w:proofErr w:type="spellStart"/>
      <w:r w:rsidRPr="00833989">
        <w:rPr>
          <w:szCs w:val="21"/>
        </w:rPr>
        <w:t>Unet</w:t>
      </w:r>
      <w:proofErr w:type="spellEnd"/>
      <w:r w:rsidRPr="00833989">
        <w:rPr>
          <w:szCs w:val="21"/>
        </w:rPr>
        <w:t>、优化</w:t>
      </w:r>
      <w:proofErr w:type="gramStart"/>
      <w:r w:rsidRPr="00833989">
        <w:rPr>
          <w:szCs w:val="21"/>
        </w:rPr>
        <w:t>器加入</w:t>
      </w:r>
      <w:proofErr w:type="gramEnd"/>
      <w:r w:rsidRPr="00833989">
        <w:rPr>
          <w:szCs w:val="21"/>
        </w:rPr>
        <w:t>SWA</w:t>
      </w:r>
      <w:r w:rsidRPr="00833989">
        <w:rPr>
          <w:szCs w:val="21"/>
        </w:rPr>
        <w:t>进行包装、损失函数优化成</w:t>
      </w:r>
      <w:proofErr w:type="spellStart"/>
      <w:r w:rsidRPr="00833989">
        <w:rPr>
          <w:szCs w:val="21"/>
        </w:rPr>
        <w:t>Lovasz-crossentropy</w:t>
      </w:r>
      <w:proofErr w:type="spellEnd"/>
      <w:r w:rsidRPr="00833989">
        <w:rPr>
          <w:szCs w:val="21"/>
        </w:rPr>
        <w:t>加权综合</w:t>
      </w:r>
      <w:r w:rsidRPr="00833989">
        <w:rPr>
          <w:szCs w:val="21"/>
        </w:rPr>
        <w:t>loss</w:t>
      </w:r>
      <w:r w:rsidRPr="00833989">
        <w:rPr>
          <w:szCs w:val="21"/>
        </w:rPr>
        <w:t>三个操作，从而形成</w:t>
      </w:r>
      <w:r w:rsidR="00135941">
        <w:rPr>
          <w:rFonts w:hint="eastAsia"/>
          <w:szCs w:val="21"/>
        </w:rPr>
        <w:t>五</w:t>
      </w:r>
      <w:r w:rsidRPr="00833989">
        <w:rPr>
          <w:szCs w:val="21"/>
        </w:rPr>
        <w:t>种网络模型进行对比</w:t>
      </w:r>
      <w:r w:rsidR="00AB6147">
        <w:rPr>
          <w:rFonts w:hint="eastAsia"/>
          <w:szCs w:val="21"/>
        </w:rPr>
        <w:t>实</w:t>
      </w:r>
      <w:r w:rsidRPr="00833989">
        <w:rPr>
          <w:szCs w:val="21"/>
        </w:rPr>
        <w:t>验。实验中的评价指标依然采取前文实验中的六个指标进行评估。评估结果如表</w:t>
      </w:r>
      <w:r w:rsidR="00791668">
        <w:rPr>
          <w:rFonts w:hint="eastAsia"/>
          <w:szCs w:val="21"/>
        </w:rPr>
        <w:t>4</w:t>
      </w:r>
      <w:r w:rsidRPr="00833989">
        <w:rPr>
          <w:szCs w:val="21"/>
        </w:rPr>
        <w:t>所示</w:t>
      </w:r>
      <w:r w:rsidR="00E63FBB">
        <w:rPr>
          <w:rFonts w:hint="eastAsia"/>
          <w:szCs w:val="21"/>
        </w:rPr>
        <w:t>；</w:t>
      </w:r>
      <w:r w:rsidR="004E77D3">
        <w:rPr>
          <w:szCs w:val="21"/>
        </w:rPr>
        <w:t xml:space="preserve"> </w:t>
      </w:r>
    </w:p>
    <w:p w14:paraId="3F5DCBAB" w14:textId="2AA24157" w:rsidR="00FB1D12" w:rsidRDefault="0064050D" w:rsidP="0077580C">
      <w:pPr>
        <w:snapToGrid w:val="0"/>
        <w:spacing w:line="300" w:lineRule="exact"/>
        <w:ind w:firstLineChars="200" w:firstLine="420"/>
        <w:rPr>
          <w:rFonts w:ascii="Times New Roman" w:eastAsia="宋体" w:hAnsi="Times New Roman" w:cs="Times New Roman"/>
          <w:szCs w:val="21"/>
        </w:rPr>
      </w:pPr>
      <w:r w:rsidRPr="0064050D">
        <w:rPr>
          <w:rFonts w:ascii="Times New Roman" w:eastAsia="宋体" w:hAnsi="Times New Roman" w:cs="Times New Roman"/>
          <w:szCs w:val="21"/>
        </w:rPr>
        <w:t>从表</w:t>
      </w:r>
      <w:r w:rsidR="00791668">
        <w:rPr>
          <w:rFonts w:ascii="Times New Roman" w:eastAsia="宋体" w:hAnsi="Times New Roman" w:cs="Times New Roman" w:hint="eastAsia"/>
          <w:szCs w:val="21"/>
        </w:rPr>
        <w:t>4</w:t>
      </w:r>
      <w:r w:rsidR="00A27FC1">
        <w:rPr>
          <w:rFonts w:ascii="Times New Roman" w:eastAsia="宋体" w:hAnsi="Times New Roman" w:cs="Times New Roman" w:hint="eastAsia"/>
          <w:szCs w:val="21"/>
        </w:rPr>
        <w:t>中</w:t>
      </w:r>
      <w:r w:rsidRPr="0064050D">
        <w:rPr>
          <w:rFonts w:ascii="Times New Roman" w:eastAsia="宋体" w:hAnsi="Times New Roman" w:cs="Times New Roman"/>
          <w:szCs w:val="21"/>
        </w:rPr>
        <w:t>进行分析后可以看出，</w:t>
      </w:r>
      <w:r w:rsidR="00CB2C23">
        <w:rPr>
          <w:rFonts w:ascii="Times New Roman" w:eastAsia="宋体" w:hAnsi="Times New Roman" w:cs="Times New Roman" w:hint="eastAsia"/>
          <w:szCs w:val="21"/>
        </w:rPr>
        <w:t>引言中提到的经典全卷积网络</w:t>
      </w:r>
      <w:proofErr w:type="spellStart"/>
      <w:r w:rsidR="00CB2C23">
        <w:rPr>
          <w:rFonts w:ascii="Times New Roman" w:eastAsia="宋体" w:hAnsi="Times New Roman" w:cs="Times New Roman" w:hint="eastAsia"/>
          <w:szCs w:val="21"/>
        </w:rPr>
        <w:t>SegNet</w:t>
      </w:r>
      <w:proofErr w:type="spellEnd"/>
      <w:r w:rsidR="00B87A12">
        <w:rPr>
          <w:rFonts w:ascii="Times New Roman" w:eastAsia="宋体" w:hAnsi="Times New Roman" w:cs="Times New Roman" w:hint="eastAsia"/>
          <w:szCs w:val="21"/>
        </w:rPr>
        <w:t>与</w:t>
      </w:r>
      <w:r w:rsidRPr="0064050D">
        <w:rPr>
          <w:rFonts w:ascii="Times New Roman" w:eastAsia="宋体" w:hAnsi="Times New Roman" w:cs="Times New Roman"/>
          <w:szCs w:val="21"/>
        </w:rPr>
        <w:t>作为基准的初始</w:t>
      </w:r>
      <w:r w:rsidR="00C74FB3">
        <w:rPr>
          <w:rFonts w:ascii="Times New Roman" w:eastAsia="宋体" w:hAnsi="Times New Roman" w:cs="Times New Roman"/>
          <w:szCs w:val="21"/>
        </w:rPr>
        <w:t>U-Net</w:t>
      </w:r>
      <w:r w:rsidR="00A92A65">
        <w:rPr>
          <w:rFonts w:ascii="Times New Roman" w:eastAsia="宋体" w:hAnsi="Times New Roman" w:cs="Times New Roman" w:hint="eastAsia"/>
          <w:szCs w:val="21"/>
        </w:rPr>
        <w:t>成绩相近</w:t>
      </w:r>
      <w:r w:rsidR="00CE2155">
        <w:rPr>
          <w:rFonts w:ascii="Times New Roman" w:eastAsia="宋体" w:hAnsi="Times New Roman" w:cs="Times New Roman" w:hint="eastAsia"/>
          <w:szCs w:val="21"/>
        </w:rPr>
        <w:t>（</w:t>
      </w:r>
      <w:r w:rsidR="008708B8">
        <w:rPr>
          <w:rFonts w:ascii="Times New Roman" w:eastAsia="宋体" w:hAnsi="Times New Roman" w:cs="Times New Roman" w:hint="eastAsia"/>
          <w:szCs w:val="21"/>
        </w:rPr>
        <w:t>整体</w:t>
      </w:r>
      <w:r w:rsidR="00CE2155">
        <w:rPr>
          <w:rFonts w:ascii="Times New Roman" w:eastAsia="宋体" w:hAnsi="Times New Roman" w:cs="Times New Roman" w:hint="eastAsia"/>
          <w:szCs w:val="21"/>
        </w:rPr>
        <w:t>略低于</w:t>
      </w:r>
      <w:r w:rsidR="00C74FB3">
        <w:rPr>
          <w:rFonts w:ascii="Times New Roman" w:eastAsia="宋体" w:hAnsi="Times New Roman" w:cs="Times New Roman" w:hint="eastAsia"/>
          <w:szCs w:val="21"/>
        </w:rPr>
        <w:t>U-Net</w:t>
      </w:r>
      <w:r w:rsidR="00CE2155">
        <w:rPr>
          <w:rFonts w:ascii="Times New Roman" w:eastAsia="宋体" w:hAnsi="Times New Roman" w:cs="Times New Roman" w:hint="eastAsia"/>
          <w:szCs w:val="21"/>
        </w:rPr>
        <w:t>）</w:t>
      </w:r>
      <w:r w:rsidR="00A92A65">
        <w:rPr>
          <w:rFonts w:ascii="Times New Roman" w:eastAsia="宋体" w:hAnsi="Times New Roman" w:cs="Times New Roman" w:hint="eastAsia"/>
          <w:szCs w:val="21"/>
        </w:rPr>
        <w:t>，即它们</w:t>
      </w:r>
      <w:r w:rsidRPr="0064050D">
        <w:rPr>
          <w:rFonts w:ascii="Times New Roman" w:eastAsia="宋体" w:hAnsi="Times New Roman" w:cs="Times New Roman"/>
          <w:szCs w:val="21"/>
        </w:rPr>
        <w:t>虽然也具有顺利完成训练的能力，但在三种成绩上表现均非常一般；而在将下采样网络嫁接为</w:t>
      </w:r>
      <w:r w:rsidR="00FB1D12">
        <w:rPr>
          <w:rFonts w:ascii="Times New Roman" w:eastAsia="宋体" w:hAnsi="Times New Roman" w:cs="Times New Roman" w:hint="eastAsia"/>
          <w:szCs w:val="21"/>
        </w:rPr>
        <w:t>网络</w:t>
      </w:r>
    </w:p>
    <w:p w14:paraId="78B25D06" w14:textId="13F52A20" w:rsidR="0064050D" w:rsidRDefault="0064050D" w:rsidP="00F04A26">
      <w:pPr>
        <w:snapToGrid w:val="0"/>
        <w:spacing w:beforeLines="100" w:before="312" w:line="300" w:lineRule="exact"/>
        <w:rPr>
          <w:rFonts w:ascii="Times New Roman" w:eastAsia="宋体" w:hAnsi="Times New Roman" w:cs="Times New Roman"/>
          <w:szCs w:val="21"/>
        </w:rPr>
      </w:pPr>
      <w:proofErr w:type="spellStart"/>
      <w:r w:rsidRPr="0064050D">
        <w:rPr>
          <w:rFonts w:ascii="Times New Roman" w:eastAsia="宋体" w:hAnsi="Times New Roman" w:cs="Times New Roman"/>
          <w:szCs w:val="21"/>
        </w:rPr>
        <w:t>ResNet</w:t>
      </w:r>
      <w:proofErr w:type="spellEnd"/>
      <w:r w:rsidRPr="0064050D">
        <w:rPr>
          <w:rFonts w:ascii="Times New Roman" w:eastAsia="宋体" w:hAnsi="Times New Roman" w:cs="Times New Roman"/>
          <w:szCs w:val="21"/>
        </w:rPr>
        <w:t>后，各个指标均出现了比较明显的上涨；类似地，</w:t>
      </w:r>
      <w:r w:rsidRPr="0064050D">
        <w:rPr>
          <w:rFonts w:ascii="Times New Roman" w:eastAsia="宋体" w:hAnsi="Times New Roman" w:cs="Times New Roman"/>
          <w:szCs w:val="21"/>
        </w:rPr>
        <w:t>SWA</w:t>
      </w:r>
      <w:r w:rsidRPr="0064050D">
        <w:rPr>
          <w:rFonts w:ascii="Times New Roman" w:eastAsia="宋体" w:hAnsi="Times New Roman" w:cs="Times New Roman"/>
          <w:szCs w:val="21"/>
        </w:rPr>
        <w:t>的优化效果也比较显著，其使得整体网络成绩进一步得到了提升，准确率已经超过了</w:t>
      </w:r>
      <w:r w:rsidRPr="0064050D">
        <w:rPr>
          <w:rFonts w:ascii="Times New Roman" w:eastAsia="宋体" w:hAnsi="Times New Roman" w:cs="Times New Roman"/>
          <w:szCs w:val="21"/>
        </w:rPr>
        <w:t>90%</w:t>
      </w:r>
      <w:r w:rsidRPr="0064050D">
        <w:rPr>
          <w:rFonts w:ascii="Times New Roman" w:eastAsia="宋体" w:hAnsi="Times New Roman" w:cs="Times New Roman"/>
          <w:szCs w:val="21"/>
        </w:rPr>
        <w:t>；最终在完成</w:t>
      </w:r>
      <w:proofErr w:type="gramStart"/>
      <w:r w:rsidRPr="0064050D">
        <w:rPr>
          <w:rFonts w:ascii="Times New Roman" w:eastAsia="宋体" w:hAnsi="Times New Roman" w:cs="Times New Roman"/>
          <w:szCs w:val="21"/>
        </w:rPr>
        <w:t>交叉熵到本文</w:t>
      </w:r>
      <w:proofErr w:type="gramEnd"/>
      <w:r w:rsidRPr="0064050D">
        <w:rPr>
          <w:rFonts w:ascii="Times New Roman" w:eastAsia="宋体" w:hAnsi="Times New Roman" w:cs="Times New Roman"/>
          <w:szCs w:val="21"/>
        </w:rPr>
        <w:t>设计的</w:t>
      </w:r>
      <w:proofErr w:type="spellStart"/>
      <w:r w:rsidRPr="0064050D">
        <w:rPr>
          <w:rFonts w:ascii="Times New Roman" w:eastAsia="宋体" w:hAnsi="Times New Roman" w:cs="Times New Roman"/>
          <w:szCs w:val="21"/>
        </w:rPr>
        <w:t>Lovasz-crossentropy</w:t>
      </w:r>
      <w:proofErr w:type="spellEnd"/>
      <w:r w:rsidRPr="0064050D">
        <w:rPr>
          <w:rFonts w:ascii="Times New Roman" w:eastAsia="宋体" w:hAnsi="Times New Roman" w:cs="Times New Roman"/>
          <w:szCs w:val="21"/>
        </w:rPr>
        <w:t>加权综合</w:t>
      </w:r>
      <w:r w:rsidRPr="0064050D">
        <w:rPr>
          <w:rFonts w:ascii="Times New Roman" w:eastAsia="宋体" w:hAnsi="Times New Roman" w:cs="Times New Roman"/>
          <w:szCs w:val="21"/>
        </w:rPr>
        <w:t>loss</w:t>
      </w:r>
      <w:r w:rsidRPr="0064050D">
        <w:rPr>
          <w:rFonts w:ascii="Times New Roman" w:eastAsia="宋体" w:hAnsi="Times New Roman" w:cs="Times New Roman"/>
          <w:szCs w:val="21"/>
        </w:rPr>
        <w:t>的替换后，整体指标均得到再次优化的同时，</w:t>
      </w:r>
      <w:proofErr w:type="spellStart"/>
      <w:r w:rsidRPr="0064050D">
        <w:rPr>
          <w:rFonts w:ascii="Times New Roman" w:eastAsia="宋体" w:hAnsi="Times New Roman" w:cs="Times New Roman"/>
          <w:szCs w:val="21"/>
        </w:rPr>
        <w:t>mIoU</w:t>
      </w:r>
      <w:proofErr w:type="spellEnd"/>
      <w:r w:rsidRPr="0064050D">
        <w:rPr>
          <w:rFonts w:ascii="Times New Roman" w:eastAsia="宋体" w:hAnsi="Times New Roman" w:cs="Times New Roman"/>
          <w:szCs w:val="21"/>
        </w:rPr>
        <w:t>分数更是直接提高了</w:t>
      </w:r>
      <w:r w:rsidRPr="0064050D">
        <w:rPr>
          <w:rFonts w:ascii="Times New Roman" w:eastAsia="宋体" w:hAnsi="Times New Roman" w:cs="Times New Roman"/>
          <w:szCs w:val="21"/>
        </w:rPr>
        <w:t>3.8</w:t>
      </w:r>
      <w:r w:rsidRPr="0064050D">
        <w:rPr>
          <w:rFonts w:ascii="Times New Roman" w:eastAsia="宋体" w:hAnsi="Times New Roman" w:cs="Times New Roman"/>
          <w:szCs w:val="21"/>
        </w:rPr>
        <w:t>个百分点，得到了飞跃式地快速增长。总的来说，</w:t>
      </w:r>
      <w:r w:rsidRPr="0064050D">
        <w:rPr>
          <w:rFonts w:ascii="Times New Roman" w:eastAsia="宋体" w:hAnsi="Times New Roman" w:cs="Times New Roman"/>
          <w:szCs w:val="21"/>
        </w:rPr>
        <w:t>Res-</w:t>
      </w:r>
      <w:proofErr w:type="spellStart"/>
      <w:r w:rsidRPr="0064050D">
        <w:rPr>
          <w:rFonts w:ascii="Times New Roman" w:eastAsia="宋体" w:hAnsi="Times New Roman" w:cs="Times New Roman"/>
          <w:szCs w:val="21"/>
        </w:rPr>
        <w:t>Unet</w:t>
      </w:r>
      <w:proofErr w:type="spellEnd"/>
      <w:r w:rsidRPr="0064050D">
        <w:rPr>
          <w:rFonts w:ascii="Times New Roman" w:eastAsia="宋体" w:hAnsi="Times New Roman" w:cs="Times New Roman"/>
          <w:szCs w:val="21"/>
        </w:rPr>
        <w:t>网络、</w:t>
      </w:r>
      <w:r w:rsidRPr="0064050D">
        <w:rPr>
          <w:rFonts w:ascii="Times New Roman" w:eastAsia="宋体" w:hAnsi="Times New Roman" w:cs="Times New Roman"/>
          <w:szCs w:val="21"/>
        </w:rPr>
        <w:t>SWA</w:t>
      </w:r>
      <w:r w:rsidRPr="0064050D">
        <w:rPr>
          <w:rFonts w:ascii="Times New Roman" w:eastAsia="宋体" w:hAnsi="Times New Roman" w:cs="Times New Roman"/>
          <w:szCs w:val="21"/>
        </w:rPr>
        <w:t>优化器及</w:t>
      </w:r>
      <w:r w:rsidR="00F015AC">
        <w:rPr>
          <w:rFonts w:ascii="Times New Roman" w:eastAsia="宋体" w:hAnsi="Times New Roman" w:cs="Times New Roman" w:hint="eastAsia"/>
          <w:szCs w:val="21"/>
        </w:rPr>
        <w:t>LCE</w:t>
      </w:r>
      <w:r w:rsidR="00F015AC">
        <w:rPr>
          <w:rFonts w:ascii="Times New Roman" w:eastAsia="宋体" w:hAnsi="Times New Roman" w:cs="Times New Roman"/>
          <w:szCs w:val="21"/>
        </w:rPr>
        <w:t xml:space="preserve"> </w:t>
      </w:r>
      <w:r w:rsidRPr="0064050D">
        <w:rPr>
          <w:rFonts w:ascii="Times New Roman" w:eastAsia="宋体" w:hAnsi="Times New Roman" w:cs="Times New Roman"/>
          <w:szCs w:val="21"/>
        </w:rPr>
        <w:t>loss</w:t>
      </w:r>
      <w:r w:rsidRPr="0064050D">
        <w:rPr>
          <w:rFonts w:ascii="Times New Roman" w:eastAsia="宋体" w:hAnsi="Times New Roman" w:cs="Times New Roman"/>
          <w:szCs w:val="21"/>
        </w:rPr>
        <w:t>均体现出了比较明显的优化效果，其中以本文</w:t>
      </w:r>
      <w:r w:rsidRPr="0064050D">
        <w:rPr>
          <w:rFonts w:ascii="Times New Roman" w:eastAsia="宋体" w:hAnsi="Times New Roman" w:cs="Times New Roman"/>
          <w:szCs w:val="21"/>
        </w:rPr>
        <w:t>loss</w:t>
      </w:r>
      <w:r w:rsidRPr="0064050D">
        <w:rPr>
          <w:rFonts w:ascii="Times New Roman" w:eastAsia="宋体" w:hAnsi="Times New Roman" w:cs="Times New Roman"/>
          <w:szCs w:val="21"/>
        </w:rPr>
        <w:t>对于</w:t>
      </w:r>
      <w:proofErr w:type="spellStart"/>
      <w:r w:rsidRPr="0064050D">
        <w:rPr>
          <w:rFonts w:ascii="Times New Roman" w:eastAsia="宋体" w:hAnsi="Times New Roman" w:cs="Times New Roman"/>
          <w:szCs w:val="21"/>
        </w:rPr>
        <w:t>mIoU</w:t>
      </w:r>
      <w:proofErr w:type="spellEnd"/>
      <w:r w:rsidRPr="0064050D">
        <w:rPr>
          <w:rFonts w:ascii="Times New Roman" w:eastAsia="宋体" w:hAnsi="Times New Roman" w:cs="Times New Roman"/>
          <w:szCs w:val="21"/>
        </w:rPr>
        <w:t>指标的提升最为显著。</w:t>
      </w:r>
    </w:p>
    <w:p w14:paraId="1EF067AD" w14:textId="07C622EE" w:rsidR="00890B87" w:rsidRDefault="00890B87" w:rsidP="0077580C">
      <w:pPr>
        <w:snapToGrid w:val="0"/>
        <w:spacing w:line="300" w:lineRule="exact"/>
        <w:ind w:firstLineChars="200" w:firstLine="420"/>
        <w:rPr>
          <w:rFonts w:ascii="Times New Roman" w:eastAsia="宋体" w:hAnsi="Times New Roman" w:cs="Times New Roman"/>
          <w:szCs w:val="21"/>
        </w:rPr>
      </w:pPr>
      <w:r w:rsidRPr="0064050D">
        <w:rPr>
          <w:rFonts w:ascii="Times New Roman" w:eastAsia="宋体" w:hAnsi="Times New Roman" w:cs="Times New Roman"/>
          <w:szCs w:val="21"/>
        </w:rPr>
        <w:t>综上所述，实验设计的各个模块均体现出了不同程度的优化效果，且每个模块对于网络得分的提升幅度都比较明显。其中最为突出的为损失函数模块的</w:t>
      </w:r>
      <w:proofErr w:type="spellStart"/>
      <w:r w:rsidRPr="0064050D">
        <w:rPr>
          <w:rFonts w:ascii="Times New Roman" w:eastAsia="宋体" w:hAnsi="Times New Roman" w:cs="Times New Roman"/>
          <w:szCs w:val="21"/>
        </w:rPr>
        <w:t>Lovasz-crossentropy</w:t>
      </w:r>
      <w:proofErr w:type="spellEnd"/>
      <w:r w:rsidRPr="0064050D">
        <w:rPr>
          <w:rFonts w:ascii="Times New Roman" w:eastAsia="宋体" w:hAnsi="Times New Roman" w:cs="Times New Roman"/>
          <w:szCs w:val="21"/>
        </w:rPr>
        <w:t>加权综合</w:t>
      </w:r>
      <w:r w:rsidRPr="0064050D">
        <w:rPr>
          <w:rFonts w:ascii="Times New Roman" w:eastAsia="宋体" w:hAnsi="Times New Roman" w:cs="Times New Roman"/>
          <w:szCs w:val="21"/>
        </w:rPr>
        <w:t>loss</w:t>
      </w:r>
      <w:r w:rsidRPr="0064050D">
        <w:rPr>
          <w:rFonts w:ascii="Times New Roman" w:eastAsia="宋体" w:hAnsi="Times New Roman" w:cs="Times New Roman"/>
          <w:szCs w:val="21"/>
        </w:rPr>
        <w:t>。其作为全新</w:t>
      </w:r>
      <w:r>
        <w:rPr>
          <w:rFonts w:ascii="Times New Roman" w:eastAsia="宋体" w:hAnsi="Times New Roman" w:cs="Times New Roman" w:hint="eastAsia"/>
          <w:szCs w:val="21"/>
        </w:rPr>
        <w:t>设计的</w:t>
      </w:r>
      <w:r w:rsidRPr="0064050D">
        <w:rPr>
          <w:rFonts w:ascii="Times New Roman" w:eastAsia="宋体" w:hAnsi="Times New Roman" w:cs="Times New Roman"/>
          <w:szCs w:val="21"/>
        </w:rPr>
        <w:t>损失函数，不仅在</w:t>
      </w:r>
      <w:r w:rsidRPr="0064050D">
        <w:rPr>
          <w:rFonts w:ascii="Times New Roman" w:eastAsia="宋体" w:hAnsi="Times New Roman" w:cs="Times New Roman"/>
          <w:szCs w:val="21"/>
        </w:rPr>
        <w:t>accuracy</w:t>
      </w:r>
      <w:r w:rsidRPr="0064050D">
        <w:rPr>
          <w:rFonts w:ascii="Times New Roman" w:eastAsia="宋体" w:hAnsi="Times New Roman" w:cs="Times New Roman"/>
          <w:szCs w:val="21"/>
        </w:rPr>
        <w:t>及</w:t>
      </w:r>
      <w:r w:rsidRPr="0064050D">
        <w:rPr>
          <w:rFonts w:ascii="Times New Roman" w:eastAsia="宋体" w:hAnsi="Times New Roman" w:cs="Times New Roman"/>
          <w:szCs w:val="21"/>
        </w:rPr>
        <w:t>f1-score</w:t>
      </w:r>
      <w:r w:rsidRPr="0064050D">
        <w:rPr>
          <w:rFonts w:ascii="Times New Roman" w:eastAsia="宋体" w:hAnsi="Times New Roman" w:cs="Times New Roman"/>
          <w:szCs w:val="21"/>
        </w:rPr>
        <w:t>成绩的优化效果上不逊于其余模块，且在</w:t>
      </w:r>
      <w:proofErr w:type="spellStart"/>
      <w:r w:rsidRPr="0064050D">
        <w:rPr>
          <w:rFonts w:ascii="Times New Roman" w:eastAsia="宋体" w:hAnsi="Times New Roman" w:cs="Times New Roman"/>
          <w:szCs w:val="21"/>
        </w:rPr>
        <w:t>mIoU</w:t>
      </w:r>
      <w:proofErr w:type="spellEnd"/>
      <w:r w:rsidRPr="0064050D">
        <w:rPr>
          <w:rFonts w:ascii="Times New Roman" w:eastAsia="宋体" w:hAnsi="Times New Roman" w:cs="Times New Roman"/>
          <w:szCs w:val="21"/>
        </w:rPr>
        <w:t>分数上帮助网络取得大幅度提升。</w:t>
      </w:r>
    </w:p>
    <w:p w14:paraId="740A6A29" w14:textId="5E8589DC" w:rsidR="00654290" w:rsidRPr="00654290" w:rsidRDefault="00654290" w:rsidP="00654290">
      <w:pPr>
        <w:spacing w:beforeLines="50" w:before="156" w:afterLines="50" w:after="156"/>
        <w:rPr>
          <w:rFonts w:ascii="Times New Roman" w:eastAsia="宋体" w:hAnsi="Times New Roman" w:cs="Times New Roman"/>
          <w:b/>
          <w:bCs/>
          <w:szCs w:val="21"/>
        </w:rPr>
      </w:pPr>
      <w:r w:rsidRPr="0091789F">
        <w:rPr>
          <w:rFonts w:ascii="Times New Roman" w:eastAsia="宋体" w:hAnsi="Times New Roman" w:cs="Times New Roman"/>
          <w:b/>
          <w:bCs/>
          <w:szCs w:val="21"/>
        </w:rPr>
        <w:t>3.</w:t>
      </w:r>
      <w:r>
        <w:rPr>
          <w:rFonts w:ascii="Times New Roman" w:eastAsia="宋体" w:hAnsi="Times New Roman" w:cs="Times New Roman" w:hint="eastAsia"/>
          <w:b/>
          <w:bCs/>
          <w:szCs w:val="21"/>
        </w:rPr>
        <w:t>5</w:t>
      </w:r>
      <w:r w:rsidRPr="0091789F">
        <w:rPr>
          <w:rFonts w:ascii="Times New Roman" w:eastAsia="宋体" w:hAnsi="Times New Roman" w:cs="Times New Roman"/>
          <w:b/>
          <w:bCs/>
          <w:szCs w:val="21"/>
        </w:rPr>
        <w:t>网络</w:t>
      </w:r>
      <w:r w:rsidR="00607B0E">
        <w:rPr>
          <w:rFonts w:ascii="Times New Roman" w:eastAsia="宋体" w:hAnsi="Times New Roman" w:cs="Times New Roman" w:hint="eastAsia"/>
          <w:b/>
          <w:bCs/>
          <w:szCs w:val="21"/>
        </w:rPr>
        <w:t>架构运算效率对比</w:t>
      </w:r>
      <w:r w:rsidRPr="0091789F">
        <w:rPr>
          <w:rFonts w:ascii="Times New Roman" w:eastAsia="宋体" w:hAnsi="Times New Roman" w:cs="Times New Roman"/>
          <w:b/>
          <w:bCs/>
          <w:szCs w:val="21"/>
        </w:rPr>
        <w:t>实验</w:t>
      </w:r>
    </w:p>
    <w:p w14:paraId="2445BA0E" w14:textId="5A98D066" w:rsidR="00CB165F" w:rsidRDefault="00066822" w:rsidP="00F4164D">
      <w:pPr>
        <w:autoSpaceDE w:val="0"/>
        <w:autoSpaceDN w:val="0"/>
        <w:adjustRightInd w:val="0"/>
        <w:ind w:firstLine="408"/>
        <w:jc w:val="center"/>
        <w:rPr>
          <w:rFonts w:ascii="宋体" w:eastAsia="宋体" w:hAnsi="宋体"/>
          <w:b/>
          <w:color w:val="000000"/>
          <w:sz w:val="18"/>
          <w:szCs w:val="18"/>
        </w:rPr>
        <w:sectPr w:rsidR="00CB165F" w:rsidSect="00123527">
          <w:type w:val="continuous"/>
          <w:pgSz w:w="11906" w:h="16838"/>
          <w:pgMar w:top="1440" w:right="1134" w:bottom="1440" w:left="1134" w:header="851" w:footer="992" w:gutter="0"/>
          <w:cols w:num="2" w:space="425"/>
          <w:docGrid w:type="linesAndChars" w:linePitch="312"/>
        </w:sectPr>
      </w:pPr>
      <w:r>
        <w:rPr>
          <w:rFonts w:ascii="Times New Roman" w:eastAsia="宋体" w:hAnsi="Times New Roman" w:cs="Times New Roman" w:hint="eastAsia"/>
          <w:szCs w:val="21"/>
        </w:rPr>
        <w:t>除</w:t>
      </w:r>
      <w:r w:rsidR="00607B0E">
        <w:rPr>
          <w:rFonts w:ascii="Times New Roman" w:eastAsia="宋体" w:hAnsi="Times New Roman" w:cs="Times New Roman" w:hint="eastAsia"/>
          <w:szCs w:val="21"/>
        </w:rPr>
        <w:t>消融实验</w:t>
      </w:r>
      <w:r>
        <w:rPr>
          <w:rFonts w:ascii="Times New Roman" w:eastAsia="宋体" w:hAnsi="Times New Roman" w:cs="Times New Roman" w:hint="eastAsia"/>
          <w:szCs w:val="21"/>
        </w:rPr>
        <w:t>之外，</w:t>
      </w:r>
      <w:r w:rsidR="00051623">
        <w:rPr>
          <w:rFonts w:ascii="Times New Roman" w:eastAsia="宋体" w:hAnsi="Times New Roman" w:cs="Times New Roman" w:hint="eastAsia"/>
          <w:szCs w:val="21"/>
        </w:rPr>
        <w:t>实验还对各个网络架构的运算效率进行了对比。</w:t>
      </w:r>
      <w:r w:rsidR="00E02847">
        <w:rPr>
          <w:rFonts w:ascii="Times New Roman" w:eastAsia="宋体" w:hAnsi="Times New Roman" w:cs="Times New Roman" w:hint="eastAsia"/>
          <w:szCs w:val="21"/>
        </w:rPr>
        <w:t>与优化效果</w:t>
      </w:r>
      <w:r w:rsidR="00EC2E9D">
        <w:rPr>
          <w:rFonts w:ascii="Times New Roman" w:eastAsia="宋体" w:hAnsi="Times New Roman" w:cs="Times New Roman" w:hint="eastAsia"/>
          <w:szCs w:val="21"/>
        </w:rPr>
        <w:t>对比实验</w:t>
      </w:r>
      <w:r w:rsidR="00E02847">
        <w:rPr>
          <w:rFonts w:ascii="Times New Roman" w:eastAsia="宋体" w:hAnsi="Times New Roman" w:cs="Times New Roman" w:hint="eastAsia"/>
          <w:szCs w:val="21"/>
        </w:rPr>
        <w:t>类似地，引入架构包括</w:t>
      </w:r>
      <w:proofErr w:type="spellStart"/>
      <w:r w:rsidR="00E02847">
        <w:rPr>
          <w:rFonts w:ascii="Times New Roman" w:eastAsia="宋体" w:hAnsi="Times New Roman" w:cs="Times New Roman" w:hint="eastAsia"/>
          <w:szCs w:val="21"/>
        </w:rPr>
        <w:t>SegNet</w:t>
      </w:r>
      <w:proofErr w:type="spellEnd"/>
      <w:r w:rsidR="00E02847">
        <w:rPr>
          <w:rFonts w:ascii="Times New Roman" w:eastAsia="宋体" w:hAnsi="Times New Roman" w:cs="Times New Roman" w:hint="eastAsia"/>
          <w:szCs w:val="21"/>
        </w:rPr>
        <w:t>网络、</w:t>
      </w:r>
      <w:r w:rsidR="00E02847">
        <w:rPr>
          <w:rFonts w:ascii="Times New Roman" w:eastAsia="宋体" w:hAnsi="Times New Roman" w:cs="Times New Roman" w:hint="eastAsia"/>
          <w:szCs w:val="21"/>
        </w:rPr>
        <w:t>U-N</w:t>
      </w:r>
      <w:r w:rsidR="00E02847">
        <w:rPr>
          <w:rFonts w:ascii="Times New Roman" w:eastAsia="宋体" w:hAnsi="Times New Roman" w:cs="Times New Roman"/>
          <w:szCs w:val="21"/>
        </w:rPr>
        <w:t>e</w:t>
      </w:r>
      <w:r w:rsidR="00E02847">
        <w:rPr>
          <w:rFonts w:ascii="Times New Roman" w:eastAsia="宋体" w:hAnsi="Times New Roman" w:cs="Times New Roman" w:hint="eastAsia"/>
          <w:szCs w:val="21"/>
        </w:rPr>
        <w:t>t</w:t>
      </w:r>
      <w:r w:rsidR="00E02847">
        <w:rPr>
          <w:rFonts w:ascii="Times New Roman" w:eastAsia="宋体" w:hAnsi="Times New Roman" w:cs="Times New Roman" w:hint="eastAsia"/>
          <w:szCs w:val="21"/>
        </w:rPr>
        <w:t>网络、</w:t>
      </w:r>
      <w:r w:rsidR="00E02847">
        <w:rPr>
          <w:rFonts w:ascii="Times New Roman" w:eastAsia="宋体" w:hAnsi="Times New Roman" w:cs="Times New Roman" w:hint="eastAsia"/>
          <w:szCs w:val="21"/>
        </w:rPr>
        <w:t>Res-</w:t>
      </w:r>
      <w:proofErr w:type="spellStart"/>
      <w:r w:rsidR="00E02847">
        <w:rPr>
          <w:rFonts w:ascii="Times New Roman" w:eastAsia="宋体" w:hAnsi="Times New Roman" w:cs="Times New Roman" w:hint="eastAsia"/>
          <w:szCs w:val="21"/>
        </w:rPr>
        <w:t>Unet</w:t>
      </w:r>
      <w:proofErr w:type="spellEnd"/>
      <w:r w:rsidR="00E02847">
        <w:rPr>
          <w:rFonts w:ascii="Times New Roman" w:eastAsia="宋体" w:hAnsi="Times New Roman" w:cs="Times New Roman" w:hint="eastAsia"/>
          <w:szCs w:val="21"/>
        </w:rPr>
        <w:t>网络及</w:t>
      </w:r>
      <w:r w:rsidR="008964DD">
        <w:rPr>
          <w:rFonts w:ascii="Times New Roman" w:eastAsia="宋体" w:hAnsi="Times New Roman" w:cs="Times New Roman" w:hint="eastAsia"/>
          <w:szCs w:val="21"/>
        </w:rPr>
        <w:t>本文设计的</w:t>
      </w:r>
      <w:proofErr w:type="spellStart"/>
      <w:r w:rsidR="008964DD" w:rsidRPr="008964DD">
        <w:rPr>
          <w:rFonts w:ascii="Times New Roman" w:eastAsia="宋体" w:hAnsi="Times New Roman" w:cs="Times New Roman"/>
          <w:szCs w:val="21"/>
        </w:rPr>
        <w:t>Res-Unet+SWA+LCE</w:t>
      </w:r>
      <w:proofErr w:type="spellEnd"/>
      <w:r w:rsidR="008964DD">
        <w:rPr>
          <w:rFonts w:ascii="Times New Roman" w:eastAsia="宋体" w:hAnsi="Times New Roman" w:cs="Times New Roman" w:hint="eastAsia"/>
          <w:szCs w:val="21"/>
        </w:rPr>
        <w:t>架构。</w:t>
      </w:r>
      <w:r w:rsidR="00FA4352">
        <w:rPr>
          <w:rFonts w:ascii="Times New Roman" w:eastAsia="宋体" w:hAnsi="Times New Roman" w:cs="Times New Roman" w:hint="eastAsia"/>
          <w:szCs w:val="21"/>
        </w:rPr>
        <w:t>需要注意的是，实验中将是否去除第一个最大</w:t>
      </w:r>
      <w:proofErr w:type="gramStart"/>
      <w:r w:rsidR="00FA4352">
        <w:rPr>
          <w:rFonts w:ascii="Times New Roman" w:eastAsia="宋体" w:hAnsi="Times New Roman" w:cs="Times New Roman" w:hint="eastAsia"/>
          <w:szCs w:val="21"/>
        </w:rPr>
        <w:t>池化层</w:t>
      </w:r>
      <w:proofErr w:type="gramEnd"/>
      <w:r w:rsidR="00FA4352">
        <w:rPr>
          <w:rFonts w:ascii="Times New Roman" w:eastAsia="宋体" w:hAnsi="Times New Roman" w:cs="Times New Roman" w:hint="eastAsia"/>
          <w:szCs w:val="21"/>
        </w:rPr>
        <w:t>（位于</w:t>
      </w:r>
      <w:r w:rsidR="00FA4352">
        <w:rPr>
          <w:rFonts w:ascii="Times New Roman" w:eastAsia="宋体" w:hAnsi="Times New Roman" w:cs="Times New Roman" w:hint="eastAsia"/>
          <w:szCs w:val="21"/>
        </w:rPr>
        <w:t>7*7</w:t>
      </w:r>
      <w:r w:rsidR="00FA4352">
        <w:rPr>
          <w:rFonts w:ascii="Times New Roman" w:eastAsia="宋体" w:hAnsi="Times New Roman" w:cs="Times New Roman" w:hint="eastAsia"/>
          <w:szCs w:val="21"/>
        </w:rPr>
        <w:t>的卷积层后）</w:t>
      </w:r>
      <w:r w:rsidR="006364C1">
        <w:rPr>
          <w:rFonts w:ascii="Times New Roman" w:eastAsia="宋体" w:hAnsi="Times New Roman" w:cs="Times New Roman" w:hint="eastAsia"/>
          <w:szCs w:val="21"/>
        </w:rPr>
        <w:t>的</w:t>
      </w:r>
      <w:r w:rsidR="00FA4352">
        <w:rPr>
          <w:rFonts w:ascii="Times New Roman" w:eastAsia="宋体" w:hAnsi="Times New Roman" w:cs="Times New Roman" w:hint="eastAsia"/>
          <w:szCs w:val="21"/>
        </w:rPr>
        <w:t>两种情况</w:t>
      </w:r>
      <w:r w:rsidR="00221D22">
        <w:rPr>
          <w:rFonts w:ascii="Times New Roman" w:eastAsia="宋体" w:hAnsi="Times New Roman" w:cs="Times New Roman" w:hint="eastAsia"/>
          <w:szCs w:val="21"/>
        </w:rPr>
        <w:t>作为不同的</w:t>
      </w:r>
      <w:r w:rsidR="00FA4352">
        <w:rPr>
          <w:rFonts w:ascii="Times New Roman" w:eastAsia="宋体" w:hAnsi="Times New Roman" w:cs="Times New Roman" w:hint="eastAsia"/>
          <w:szCs w:val="21"/>
        </w:rPr>
        <w:t>两个架构加入了对比</w:t>
      </w:r>
      <w:r w:rsidR="00672587">
        <w:rPr>
          <w:rFonts w:ascii="Times New Roman" w:eastAsia="宋体" w:hAnsi="Times New Roman" w:cs="Times New Roman" w:hint="eastAsia"/>
          <w:szCs w:val="21"/>
        </w:rPr>
        <w:t>实验</w:t>
      </w:r>
      <w:r w:rsidR="00FA4352">
        <w:rPr>
          <w:rFonts w:ascii="Times New Roman" w:eastAsia="宋体" w:hAnsi="Times New Roman" w:cs="Times New Roman" w:hint="eastAsia"/>
          <w:szCs w:val="21"/>
        </w:rPr>
        <w:t>。</w:t>
      </w:r>
      <w:r w:rsidR="0067150D">
        <w:rPr>
          <w:rFonts w:ascii="Times New Roman" w:eastAsia="宋体" w:hAnsi="Times New Roman" w:cs="Times New Roman" w:hint="eastAsia"/>
          <w:szCs w:val="21"/>
        </w:rPr>
        <w:t>同时实验还引入了更复杂的</w:t>
      </w:r>
      <w:r w:rsidR="006364C1">
        <w:rPr>
          <w:rFonts w:ascii="Times New Roman" w:eastAsia="宋体" w:hAnsi="Times New Roman" w:cs="Times New Roman" w:hint="eastAsia"/>
          <w:szCs w:val="21"/>
        </w:rPr>
        <w:t>网络</w:t>
      </w:r>
      <w:proofErr w:type="spellStart"/>
      <w:r w:rsidR="006364C1">
        <w:rPr>
          <w:rFonts w:ascii="Times New Roman" w:eastAsia="宋体" w:hAnsi="Times New Roman" w:cs="Times New Roman"/>
          <w:szCs w:val="21"/>
        </w:rPr>
        <w:t>ResNext</w:t>
      </w:r>
      <w:proofErr w:type="spellEnd"/>
      <w:r w:rsidR="006364C1">
        <w:rPr>
          <w:rFonts w:ascii="Times New Roman" w:eastAsia="宋体" w:hAnsi="Times New Roman" w:cs="Times New Roman" w:hint="eastAsia"/>
          <w:szCs w:val="21"/>
        </w:rPr>
        <w:t>来协助进行运算效率的分析。指标</w:t>
      </w:r>
    </w:p>
    <w:p w14:paraId="21FF641C" w14:textId="77777777" w:rsidR="00CB165F" w:rsidRPr="001D4A9C" w:rsidRDefault="00CB165F" w:rsidP="00CB165F">
      <w:pPr>
        <w:autoSpaceDE w:val="0"/>
        <w:autoSpaceDN w:val="0"/>
        <w:adjustRightInd w:val="0"/>
        <w:spacing w:beforeLines="50" w:before="156"/>
        <w:jc w:val="center"/>
        <w:rPr>
          <w:rFonts w:ascii="宋体" w:eastAsia="宋体" w:hAnsi="宋体"/>
          <w:b/>
          <w:color w:val="000000"/>
          <w:sz w:val="18"/>
          <w:szCs w:val="18"/>
        </w:rPr>
      </w:pPr>
      <w:r w:rsidRPr="001D4A9C">
        <w:rPr>
          <w:rFonts w:ascii="宋体" w:eastAsia="宋体" w:hAnsi="宋体" w:hint="eastAsia"/>
          <w:b/>
          <w:color w:val="000000"/>
          <w:sz w:val="18"/>
          <w:szCs w:val="18"/>
        </w:rPr>
        <w:t>表</w:t>
      </w:r>
      <w:r>
        <w:rPr>
          <w:rFonts w:ascii="宋体" w:eastAsia="宋体" w:hAnsi="宋体" w:hint="eastAsia"/>
          <w:b/>
          <w:color w:val="000000"/>
          <w:sz w:val="18"/>
          <w:szCs w:val="18"/>
        </w:rPr>
        <w:t>5</w:t>
      </w:r>
      <w:r>
        <w:rPr>
          <w:rFonts w:ascii="宋体" w:eastAsia="宋体" w:hAnsi="宋体"/>
          <w:b/>
          <w:color w:val="000000"/>
          <w:sz w:val="18"/>
          <w:szCs w:val="18"/>
        </w:rPr>
        <w:t xml:space="preserve"> </w:t>
      </w:r>
      <w:r w:rsidRPr="00FD0B79">
        <w:rPr>
          <w:rFonts w:ascii="宋体" w:eastAsia="宋体" w:hAnsi="宋体" w:hint="eastAsia"/>
          <w:b/>
          <w:color w:val="000000"/>
          <w:sz w:val="18"/>
          <w:szCs w:val="18"/>
        </w:rPr>
        <w:t>各</w:t>
      </w:r>
      <w:r>
        <w:rPr>
          <w:rFonts w:ascii="宋体" w:eastAsia="宋体" w:hAnsi="宋体" w:hint="eastAsia"/>
          <w:b/>
          <w:color w:val="000000"/>
          <w:sz w:val="18"/>
          <w:szCs w:val="18"/>
        </w:rPr>
        <w:t>架构运算效率</w:t>
      </w:r>
      <w:r w:rsidRPr="00FD0B79">
        <w:rPr>
          <w:rFonts w:ascii="宋体" w:eastAsia="宋体" w:hAnsi="宋体" w:hint="eastAsia"/>
          <w:b/>
          <w:color w:val="000000"/>
          <w:sz w:val="18"/>
          <w:szCs w:val="18"/>
        </w:rPr>
        <w:t>情况</w:t>
      </w:r>
    </w:p>
    <w:p w14:paraId="5DB0426A" w14:textId="77777777" w:rsidR="00CB165F" w:rsidRPr="007450E7" w:rsidRDefault="00CB165F" w:rsidP="00CB165F">
      <w:pPr>
        <w:autoSpaceDE w:val="0"/>
        <w:autoSpaceDN w:val="0"/>
        <w:adjustRightInd w:val="0"/>
        <w:jc w:val="center"/>
        <w:rPr>
          <w:rFonts w:ascii="Times New Roman" w:eastAsia="宋体" w:hAnsi="Times New Roman" w:cs="Times New Roman"/>
          <w:b/>
          <w:color w:val="000000"/>
          <w:sz w:val="18"/>
          <w:szCs w:val="18"/>
        </w:rPr>
      </w:pPr>
      <w:r w:rsidRPr="004A3970">
        <w:rPr>
          <w:rFonts w:ascii="Times New Roman" w:eastAsia="宋体" w:hAnsi="Times New Roman" w:cs="Times New Roman"/>
          <w:b/>
          <w:color w:val="000000"/>
          <w:sz w:val="18"/>
          <w:szCs w:val="18"/>
        </w:rPr>
        <w:t xml:space="preserve">Table </w:t>
      </w:r>
      <w:r>
        <w:rPr>
          <w:rFonts w:ascii="Times New Roman" w:eastAsia="宋体" w:hAnsi="Times New Roman" w:cs="Times New Roman"/>
          <w:b/>
          <w:color w:val="000000"/>
          <w:sz w:val="18"/>
          <w:szCs w:val="18"/>
        </w:rPr>
        <w:t>5</w:t>
      </w:r>
      <w:r w:rsidRPr="004A3970">
        <w:rPr>
          <w:rFonts w:ascii="Times New Roman" w:eastAsia="宋体" w:hAnsi="Times New Roman" w:cs="Times New Roman"/>
          <w:b/>
          <w:color w:val="000000"/>
          <w:sz w:val="18"/>
          <w:szCs w:val="18"/>
        </w:rPr>
        <w:t xml:space="preserve"> </w:t>
      </w:r>
      <w:r w:rsidRPr="009F73F2">
        <w:rPr>
          <w:rFonts w:ascii="Times New Roman" w:eastAsia="宋体" w:hAnsi="Times New Roman" w:cs="Times New Roman"/>
          <w:b/>
          <w:bCs/>
          <w:sz w:val="18"/>
          <w:szCs w:val="18"/>
        </w:rPr>
        <w:t>Computing efficiency of each architecture</w:t>
      </w:r>
    </w:p>
    <w:tbl>
      <w:tblPr>
        <w:tblW w:w="8663" w:type="dxa"/>
        <w:jc w:val="center"/>
        <w:tblLayout w:type="fixed"/>
        <w:tblLook w:val="04A0" w:firstRow="1" w:lastRow="0" w:firstColumn="1" w:lastColumn="0" w:noHBand="0" w:noVBand="1"/>
      </w:tblPr>
      <w:tblGrid>
        <w:gridCol w:w="4333"/>
        <w:gridCol w:w="1134"/>
        <w:gridCol w:w="1984"/>
        <w:gridCol w:w="1212"/>
      </w:tblGrid>
      <w:tr w:rsidR="00CB165F" w:rsidRPr="0064050D" w14:paraId="6F67CFBC" w14:textId="77777777" w:rsidTr="00F302C3">
        <w:trPr>
          <w:jc w:val="center"/>
        </w:trPr>
        <w:tc>
          <w:tcPr>
            <w:tcW w:w="4333" w:type="dxa"/>
            <w:tcBorders>
              <w:top w:val="single" w:sz="12" w:space="0" w:color="auto"/>
              <w:bottom w:val="single" w:sz="6" w:space="0" w:color="auto"/>
            </w:tcBorders>
            <w:shd w:val="clear" w:color="auto" w:fill="auto"/>
          </w:tcPr>
          <w:p w14:paraId="4DF0B7D8" w14:textId="77777777" w:rsidR="00CB165F" w:rsidRPr="0064050D" w:rsidRDefault="00CB165F" w:rsidP="00616156">
            <w:pPr>
              <w:snapToGrid w:val="0"/>
              <w:spacing w:line="360" w:lineRule="auto"/>
              <w:jc w:val="center"/>
              <w:rPr>
                <w:rFonts w:ascii="Times New Roman" w:eastAsia="宋体" w:hAnsi="Times New Roman" w:cs="Times New Roman"/>
                <w:sz w:val="15"/>
                <w:szCs w:val="15"/>
              </w:rPr>
            </w:pPr>
          </w:p>
        </w:tc>
        <w:tc>
          <w:tcPr>
            <w:tcW w:w="1134" w:type="dxa"/>
            <w:tcBorders>
              <w:top w:val="single" w:sz="12" w:space="0" w:color="auto"/>
              <w:bottom w:val="single" w:sz="6" w:space="0" w:color="auto"/>
            </w:tcBorders>
          </w:tcPr>
          <w:p w14:paraId="26C9C36B" w14:textId="77777777" w:rsidR="00CB165F" w:rsidRPr="0064050D" w:rsidRDefault="00CB165F" w:rsidP="00616156">
            <w:pPr>
              <w:snapToGrid w:val="0"/>
              <w:spacing w:line="360" w:lineRule="auto"/>
              <w:jc w:val="center"/>
              <w:rPr>
                <w:rFonts w:ascii="Times New Roman" w:eastAsia="宋体" w:hAnsi="Times New Roman" w:cs="Times New Roman"/>
                <w:sz w:val="15"/>
                <w:szCs w:val="15"/>
              </w:rPr>
            </w:pPr>
            <w:r>
              <w:rPr>
                <w:rFonts w:ascii="Times New Roman" w:eastAsia="宋体" w:hAnsi="Times New Roman" w:cs="Times New Roman"/>
                <w:sz w:val="15"/>
                <w:szCs w:val="15"/>
              </w:rPr>
              <w:t>Time/epoch</w:t>
            </w:r>
          </w:p>
        </w:tc>
        <w:tc>
          <w:tcPr>
            <w:tcW w:w="1984" w:type="dxa"/>
            <w:tcBorders>
              <w:top w:val="single" w:sz="12" w:space="0" w:color="auto"/>
              <w:bottom w:val="single" w:sz="6" w:space="0" w:color="auto"/>
            </w:tcBorders>
            <w:shd w:val="clear" w:color="auto" w:fill="auto"/>
          </w:tcPr>
          <w:p w14:paraId="255AB391" w14:textId="77777777" w:rsidR="00CB165F" w:rsidRPr="0064050D" w:rsidRDefault="00CB165F" w:rsidP="00616156">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sz w:val="15"/>
                <w:szCs w:val="15"/>
              </w:rPr>
              <w:t>accuracy</w:t>
            </w:r>
          </w:p>
        </w:tc>
        <w:tc>
          <w:tcPr>
            <w:tcW w:w="1212" w:type="dxa"/>
            <w:tcBorders>
              <w:top w:val="single" w:sz="12" w:space="0" w:color="auto"/>
              <w:bottom w:val="single" w:sz="6" w:space="0" w:color="auto"/>
            </w:tcBorders>
            <w:shd w:val="clear" w:color="auto" w:fill="auto"/>
          </w:tcPr>
          <w:p w14:paraId="23A79765" w14:textId="77777777" w:rsidR="00CB165F" w:rsidRPr="0064050D" w:rsidRDefault="00CB165F" w:rsidP="00616156">
            <w:pPr>
              <w:snapToGrid w:val="0"/>
              <w:spacing w:line="360" w:lineRule="auto"/>
              <w:ind w:leftChars="-48" w:left="-101"/>
              <w:jc w:val="center"/>
              <w:rPr>
                <w:rFonts w:ascii="Times New Roman" w:eastAsia="宋体" w:hAnsi="Times New Roman" w:cs="Times New Roman"/>
                <w:sz w:val="15"/>
                <w:szCs w:val="15"/>
              </w:rPr>
            </w:pPr>
            <w:proofErr w:type="spellStart"/>
            <w:r w:rsidRPr="0064050D">
              <w:rPr>
                <w:rFonts w:ascii="Times New Roman" w:eastAsia="宋体" w:hAnsi="Times New Roman" w:cs="Times New Roman"/>
                <w:sz w:val="15"/>
                <w:szCs w:val="15"/>
              </w:rPr>
              <w:t>mIoU</w:t>
            </w:r>
            <w:proofErr w:type="spellEnd"/>
          </w:p>
        </w:tc>
      </w:tr>
      <w:tr w:rsidR="00CB165F" w:rsidRPr="0064050D" w14:paraId="6FD8AAD7" w14:textId="77777777" w:rsidTr="00F302C3">
        <w:trPr>
          <w:jc w:val="center"/>
        </w:trPr>
        <w:tc>
          <w:tcPr>
            <w:tcW w:w="4333" w:type="dxa"/>
            <w:tcBorders>
              <w:top w:val="single" w:sz="6" w:space="0" w:color="auto"/>
            </w:tcBorders>
            <w:shd w:val="clear" w:color="auto" w:fill="auto"/>
            <w:vAlign w:val="bottom"/>
          </w:tcPr>
          <w:p w14:paraId="7C995B86" w14:textId="77777777" w:rsidR="00CB165F" w:rsidRDefault="00CB165F" w:rsidP="00616156">
            <w:pPr>
              <w:snapToGrid w:val="0"/>
              <w:spacing w:line="360" w:lineRule="auto"/>
              <w:jc w:val="center"/>
              <w:rPr>
                <w:rFonts w:ascii="Times New Roman" w:eastAsia="宋体" w:hAnsi="Times New Roman" w:cs="Times New Roman"/>
                <w:color w:val="000000"/>
                <w:sz w:val="15"/>
                <w:szCs w:val="15"/>
              </w:rPr>
            </w:pPr>
            <w:proofErr w:type="spellStart"/>
            <w:r>
              <w:rPr>
                <w:rFonts w:ascii="Times New Roman" w:eastAsia="宋体" w:hAnsi="Times New Roman" w:cs="Times New Roman" w:hint="eastAsia"/>
                <w:color w:val="000000"/>
                <w:sz w:val="15"/>
                <w:szCs w:val="15"/>
              </w:rPr>
              <w:t>SegNet</w:t>
            </w:r>
            <w:proofErr w:type="spellEnd"/>
          </w:p>
          <w:p w14:paraId="22592A2E" w14:textId="77777777" w:rsidR="00CB165F" w:rsidRPr="0064050D" w:rsidRDefault="00CB165F" w:rsidP="00616156">
            <w:pPr>
              <w:snapToGrid w:val="0"/>
              <w:spacing w:line="360" w:lineRule="auto"/>
              <w:jc w:val="center"/>
              <w:rPr>
                <w:rFonts w:ascii="Times New Roman" w:eastAsia="宋体" w:hAnsi="Times New Roman" w:cs="Times New Roman"/>
                <w:sz w:val="15"/>
                <w:szCs w:val="15"/>
              </w:rPr>
            </w:pPr>
            <w:r>
              <w:rPr>
                <w:rFonts w:ascii="Times New Roman" w:eastAsia="宋体" w:hAnsi="Times New Roman" w:cs="Times New Roman"/>
                <w:color w:val="000000"/>
                <w:sz w:val="15"/>
                <w:szCs w:val="15"/>
              </w:rPr>
              <w:t>U-Net</w:t>
            </w:r>
          </w:p>
        </w:tc>
        <w:tc>
          <w:tcPr>
            <w:tcW w:w="1134" w:type="dxa"/>
            <w:tcBorders>
              <w:top w:val="single" w:sz="6" w:space="0" w:color="auto"/>
            </w:tcBorders>
            <w:vAlign w:val="bottom"/>
          </w:tcPr>
          <w:p w14:paraId="51B3DBFC" w14:textId="77777777" w:rsidR="00CB165F" w:rsidRPr="007F5CC8" w:rsidRDefault="00CB165F" w:rsidP="00616156">
            <w:pPr>
              <w:snapToGrid w:val="0"/>
              <w:spacing w:line="360" w:lineRule="auto"/>
              <w:jc w:val="center"/>
              <w:rPr>
                <w:rFonts w:ascii="Times New Roman" w:eastAsia="宋体" w:hAnsi="Times New Roman" w:cs="Times New Roman"/>
                <w:color w:val="000000"/>
                <w:sz w:val="15"/>
                <w:szCs w:val="15"/>
              </w:rPr>
            </w:pPr>
            <w:r w:rsidRPr="007F5CC8">
              <w:rPr>
                <w:rFonts w:ascii="Times New Roman" w:eastAsia="宋体" w:hAnsi="Times New Roman" w:cs="Times New Roman"/>
                <w:color w:val="000000"/>
                <w:sz w:val="15"/>
                <w:szCs w:val="15"/>
              </w:rPr>
              <w:t>780s</w:t>
            </w:r>
          </w:p>
          <w:p w14:paraId="7C0B3201" w14:textId="77777777" w:rsidR="00CB165F" w:rsidRPr="007F5CC8" w:rsidRDefault="00CB165F" w:rsidP="00616156">
            <w:pPr>
              <w:snapToGrid w:val="0"/>
              <w:spacing w:line="360" w:lineRule="auto"/>
              <w:jc w:val="center"/>
              <w:rPr>
                <w:rFonts w:ascii="Times New Roman" w:eastAsia="宋体" w:hAnsi="Times New Roman" w:cs="Times New Roman"/>
                <w:b/>
                <w:bCs/>
                <w:color w:val="000000"/>
                <w:sz w:val="15"/>
                <w:szCs w:val="15"/>
                <w:u w:val="single"/>
              </w:rPr>
            </w:pPr>
            <w:r w:rsidRPr="007F5CC8">
              <w:rPr>
                <w:rFonts w:ascii="Times New Roman" w:eastAsia="宋体" w:hAnsi="Times New Roman" w:cs="Times New Roman"/>
                <w:b/>
                <w:bCs/>
                <w:color w:val="000000"/>
                <w:sz w:val="15"/>
                <w:szCs w:val="15"/>
                <w:u w:val="single"/>
              </w:rPr>
              <w:t>711s</w:t>
            </w:r>
          </w:p>
        </w:tc>
        <w:tc>
          <w:tcPr>
            <w:tcW w:w="1984" w:type="dxa"/>
            <w:tcBorders>
              <w:top w:val="single" w:sz="6" w:space="0" w:color="auto"/>
            </w:tcBorders>
            <w:shd w:val="clear" w:color="auto" w:fill="auto"/>
            <w:vAlign w:val="bottom"/>
          </w:tcPr>
          <w:p w14:paraId="548A39F0" w14:textId="77777777" w:rsidR="00CB165F" w:rsidRDefault="00CB165F" w:rsidP="00616156">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hint="eastAsia"/>
                <w:color w:val="000000"/>
                <w:sz w:val="15"/>
                <w:szCs w:val="15"/>
              </w:rPr>
              <w:t>0.8736</w:t>
            </w:r>
          </w:p>
          <w:p w14:paraId="55DD837A" w14:textId="77777777" w:rsidR="00CB165F" w:rsidRPr="0064050D" w:rsidRDefault="00CB165F" w:rsidP="00616156">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0.8736</w:t>
            </w:r>
          </w:p>
        </w:tc>
        <w:tc>
          <w:tcPr>
            <w:tcW w:w="1212" w:type="dxa"/>
            <w:tcBorders>
              <w:top w:val="single" w:sz="6" w:space="0" w:color="auto"/>
            </w:tcBorders>
            <w:shd w:val="clear" w:color="auto" w:fill="auto"/>
            <w:vAlign w:val="bottom"/>
          </w:tcPr>
          <w:p w14:paraId="2E09D09D" w14:textId="77777777" w:rsidR="00CB165F" w:rsidRDefault="00CB165F" w:rsidP="00616156">
            <w:pPr>
              <w:snapToGrid w:val="0"/>
              <w:spacing w:line="360" w:lineRule="auto"/>
              <w:ind w:leftChars="-48" w:left="-101"/>
              <w:jc w:val="center"/>
              <w:rPr>
                <w:rFonts w:ascii="Times New Roman" w:eastAsia="宋体" w:hAnsi="Times New Roman" w:cs="Times New Roman"/>
                <w:color w:val="000000"/>
                <w:sz w:val="15"/>
                <w:szCs w:val="15"/>
              </w:rPr>
            </w:pPr>
            <w:r>
              <w:rPr>
                <w:rFonts w:ascii="Times New Roman" w:eastAsia="宋体" w:hAnsi="Times New Roman" w:cs="Times New Roman" w:hint="eastAsia"/>
                <w:color w:val="000000"/>
                <w:sz w:val="15"/>
                <w:szCs w:val="15"/>
              </w:rPr>
              <w:t>0.7599</w:t>
            </w:r>
          </w:p>
          <w:p w14:paraId="4994E316" w14:textId="77777777" w:rsidR="00CB165F" w:rsidRPr="0064050D" w:rsidRDefault="00CB165F" w:rsidP="00616156">
            <w:pPr>
              <w:snapToGrid w:val="0"/>
              <w:spacing w:line="360" w:lineRule="auto"/>
              <w:ind w:leftChars="-48" w:left="-101"/>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0.7701</w:t>
            </w:r>
          </w:p>
        </w:tc>
      </w:tr>
      <w:tr w:rsidR="00CB165F" w:rsidRPr="0064050D" w14:paraId="0FD6C1E8" w14:textId="77777777" w:rsidTr="00F302C3">
        <w:trPr>
          <w:jc w:val="center"/>
        </w:trPr>
        <w:tc>
          <w:tcPr>
            <w:tcW w:w="4333" w:type="dxa"/>
            <w:shd w:val="clear" w:color="auto" w:fill="auto"/>
            <w:vAlign w:val="bottom"/>
          </w:tcPr>
          <w:p w14:paraId="661EF0DD" w14:textId="77777777" w:rsidR="00CB165F" w:rsidRPr="0064050D" w:rsidRDefault="00CB165F" w:rsidP="00616156">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Res-</w:t>
            </w:r>
            <w:proofErr w:type="spellStart"/>
            <w:r w:rsidRPr="0064050D">
              <w:rPr>
                <w:rFonts w:ascii="Times New Roman" w:eastAsia="宋体" w:hAnsi="Times New Roman" w:cs="Times New Roman"/>
                <w:color w:val="000000"/>
                <w:sz w:val="15"/>
                <w:szCs w:val="15"/>
              </w:rPr>
              <w:t>Unet</w:t>
            </w:r>
            <w:proofErr w:type="spellEnd"/>
          </w:p>
        </w:tc>
        <w:tc>
          <w:tcPr>
            <w:tcW w:w="1134" w:type="dxa"/>
            <w:vAlign w:val="bottom"/>
          </w:tcPr>
          <w:p w14:paraId="4C0B4ABE" w14:textId="77777777" w:rsidR="00CB165F" w:rsidRPr="0064050D" w:rsidRDefault="00CB165F" w:rsidP="00616156">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color w:val="000000"/>
                <w:sz w:val="15"/>
                <w:szCs w:val="15"/>
              </w:rPr>
              <w:t>797s</w:t>
            </w:r>
          </w:p>
        </w:tc>
        <w:tc>
          <w:tcPr>
            <w:tcW w:w="1984" w:type="dxa"/>
            <w:shd w:val="clear" w:color="auto" w:fill="auto"/>
            <w:vAlign w:val="bottom"/>
          </w:tcPr>
          <w:p w14:paraId="683F298C" w14:textId="77777777" w:rsidR="00CB165F" w:rsidRPr="0064050D" w:rsidRDefault="00CB165F" w:rsidP="00616156">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0.8931</w:t>
            </w:r>
          </w:p>
        </w:tc>
        <w:tc>
          <w:tcPr>
            <w:tcW w:w="1212" w:type="dxa"/>
            <w:shd w:val="clear" w:color="auto" w:fill="auto"/>
            <w:vAlign w:val="bottom"/>
          </w:tcPr>
          <w:p w14:paraId="5A29C77C" w14:textId="77777777" w:rsidR="00CB165F" w:rsidRPr="0064050D" w:rsidRDefault="00CB165F" w:rsidP="00616156">
            <w:pPr>
              <w:snapToGrid w:val="0"/>
              <w:spacing w:line="360" w:lineRule="auto"/>
              <w:ind w:leftChars="-48" w:left="-70" w:hangingChars="21" w:hanging="31"/>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0.7851</w:t>
            </w:r>
          </w:p>
        </w:tc>
      </w:tr>
      <w:tr w:rsidR="00CB165F" w:rsidRPr="0064050D" w14:paraId="75B0B725" w14:textId="77777777" w:rsidTr="00F302C3">
        <w:trPr>
          <w:jc w:val="center"/>
        </w:trPr>
        <w:tc>
          <w:tcPr>
            <w:tcW w:w="4333" w:type="dxa"/>
            <w:shd w:val="clear" w:color="auto" w:fill="auto"/>
            <w:vAlign w:val="bottom"/>
          </w:tcPr>
          <w:p w14:paraId="3CD99D4D" w14:textId="77777777" w:rsidR="00CB165F" w:rsidRPr="0064050D" w:rsidRDefault="00CB165F" w:rsidP="00616156">
            <w:pPr>
              <w:snapToGrid w:val="0"/>
              <w:spacing w:line="360" w:lineRule="auto"/>
              <w:jc w:val="center"/>
              <w:rPr>
                <w:rFonts w:ascii="Times New Roman" w:eastAsia="宋体" w:hAnsi="Times New Roman" w:cs="Times New Roman"/>
                <w:sz w:val="15"/>
                <w:szCs w:val="15"/>
              </w:rPr>
            </w:pPr>
            <w:proofErr w:type="spellStart"/>
            <w:r w:rsidRPr="0064050D">
              <w:rPr>
                <w:rFonts w:ascii="Times New Roman" w:eastAsia="宋体" w:hAnsi="Times New Roman" w:cs="Times New Roman"/>
                <w:color w:val="000000"/>
                <w:sz w:val="15"/>
                <w:szCs w:val="15"/>
              </w:rPr>
              <w:t>Res-Unet+SWA</w:t>
            </w:r>
            <w:proofErr w:type="spellEnd"/>
            <w:r>
              <w:rPr>
                <w:rFonts w:ascii="Times New Roman" w:eastAsia="宋体" w:hAnsi="Times New Roman" w:cs="Times New Roman"/>
                <w:color w:val="000000"/>
                <w:sz w:val="15"/>
                <w:szCs w:val="15"/>
              </w:rPr>
              <w:t>+</w:t>
            </w:r>
            <w:r>
              <w:rPr>
                <w:rFonts w:ascii="Times New Roman" w:eastAsia="宋体" w:hAnsi="Times New Roman" w:cs="Times New Roman" w:hint="eastAsia"/>
                <w:color w:val="000000"/>
                <w:sz w:val="15"/>
                <w:szCs w:val="15"/>
              </w:rPr>
              <w:t xml:space="preserve"> LCE</w:t>
            </w:r>
            <w:r>
              <w:rPr>
                <w:rFonts w:ascii="Times New Roman" w:eastAsia="宋体" w:hAnsi="Times New Roman" w:cs="Times New Roman"/>
                <w:color w:val="000000"/>
                <w:sz w:val="15"/>
                <w:szCs w:val="15"/>
              </w:rPr>
              <w:t xml:space="preserve"> </w:t>
            </w:r>
            <w:r w:rsidRPr="0064050D">
              <w:rPr>
                <w:rFonts w:ascii="Times New Roman" w:eastAsia="宋体" w:hAnsi="Times New Roman" w:cs="Times New Roman"/>
                <w:color w:val="000000"/>
                <w:sz w:val="15"/>
                <w:szCs w:val="15"/>
              </w:rPr>
              <w:t>loss</w:t>
            </w:r>
          </w:p>
        </w:tc>
        <w:tc>
          <w:tcPr>
            <w:tcW w:w="1134" w:type="dxa"/>
            <w:vAlign w:val="bottom"/>
          </w:tcPr>
          <w:p w14:paraId="03745969" w14:textId="77777777" w:rsidR="00CB165F" w:rsidRPr="0064050D" w:rsidRDefault="00CB165F" w:rsidP="00616156">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color w:val="000000"/>
                <w:sz w:val="15"/>
                <w:szCs w:val="15"/>
              </w:rPr>
              <w:t>880s</w:t>
            </w:r>
          </w:p>
        </w:tc>
        <w:tc>
          <w:tcPr>
            <w:tcW w:w="1984" w:type="dxa"/>
            <w:shd w:val="clear" w:color="auto" w:fill="auto"/>
            <w:vAlign w:val="bottom"/>
          </w:tcPr>
          <w:p w14:paraId="2196BABB" w14:textId="77777777" w:rsidR="00CB165F" w:rsidRPr="0064050D" w:rsidRDefault="00CB165F" w:rsidP="00616156">
            <w:pPr>
              <w:snapToGrid w:val="0"/>
              <w:spacing w:line="360" w:lineRule="auto"/>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w:t>
            </w:r>
            <w:r>
              <w:rPr>
                <w:rFonts w:ascii="Times New Roman" w:eastAsia="宋体" w:hAnsi="Times New Roman" w:cs="Times New Roman"/>
                <w:color w:val="000000"/>
                <w:sz w:val="15"/>
                <w:szCs w:val="15"/>
              </w:rPr>
              <w:t>9134</w:t>
            </w:r>
          </w:p>
        </w:tc>
        <w:tc>
          <w:tcPr>
            <w:tcW w:w="1212" w:type="dxa"/>
            <w:shd w:val="clear" w:color="auto" w:fill="auto"/>
            <w:vAlign w:val="bottom"/>
          </w:tcPr>
          <w:p w14:paraId="2E866A82" w14:textId="77777777" w:rsidR="00CB165F" w:rsidRPr="0064050D" w:rsidRDefault="00CB165F" w:rsidP="00616156">
            <w:pPr>
              <w:snapToGrid w:val="0"/>
              <w:spacing w:line="360" w:lineRule="auto"/>
              <w:ind w:leftChars="-48" w:left="-101"/>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0.8</w:t>
            </w:r>
            <w:r>
              <w:rPr>
                <w:rFonts w:ascii="Times New Roman" w:eastAsia="宋体" w:hAnsi="Times New Roman" w:cs="Times New Roman"/>
                <w:color w:val="000000"/>
                <w:sz w:val="15"/>
                <w:szCs w:val="15"/>
              </w:rPr>
              <w:t>192</w:t>
            </w:r>
          </w:p>
        </w:tc>
      </w:tr>
      <w:tr w:rsidR="00CB165F" w:rsidRPr="0064050D" w14:paraId="3466359A" w14:textId="77777777" w:rsidTr="00062D9C">
        <w:trPr>
          <w:jc w:val="center"/>
        </w:trPr>
        <w:tc>
          <w:tcPr>
            <w:tcW w:w="4333" w:type="dxa"/>
            <w:shd w:val="clear" w:color="auto" w:fill="auto"/>
            <w:vAlign w:val="bottom"/>
          </w:tcPr>
          <w:p w14:paraId="176EEFF1" w14:textId="77777777" w:rsidR="00CB165F" w:rsidRPr="0064050D" w:rsidRDefault="00CB165F" w:rsidP="00616156">
            <w:pPr>
              <w:snapToGrid w:val="0"/>
              <w:spacing w:line="360" w:lineRule="auto"/>
              <w:ind w:leftChars="-114" w:left="-239"/>
              <w:jc w:val="center"/>
              <w:rPr>
                <w:rFonts w:ascii="Times New Roman" w:eastAsia="宋体" w:hAnsi="Times New Roman" w:cs="Times New Roman"/>
                <w:sz w:val="15"/>
                <w:szCs w:val="15"/>
              </w:rPr>
            </w:pPr>
            <w:r w:rsidRPr="0064050D">
              <w:rPr>
                <w:rFonts w:ascii="Times New Roman" w:eastAsia="宋体" w:hAnsi="Times New Roman" w:cs="Times New Roman"/>
                <w:color w:val="000000"/>
                <w:sz w:val="15"/>
                <w:szCs w:val="15"/>
              </w:rPr>
              <w:t>Res-</w:t>
            </w:r>
            <w:proofErr w:type="spellStart"/>
            <w:proofErr w:type="gramStart"/>
            <w:r w:rsidRPr="0064050D">
              <w:rPr>
                <w:rFonts w:ascii="Times New Roman" w:eastAsia="宋体" w:hAnsi="Times New Roman" w:cs="Times New Roman"/>
                <w:color w:val="000000"/>
                <w:sz w:val="15"/>
                <w:szCs w:val="15"/>
              </w:rPr>
              <w:t>Unet</w:t>
            </w:r>
            <w:proofErr w:type="spellEnd"/>
            <w:r>
              <w:rPr>
                <w:rFonts w:ascii="Times New Roman" w:eastAsia="宋体" w:hAnsi="Times New Roman" w:cs="Times New Roman" w:hint="eastAsia"/>
                <w:color w:val="000000"/>
                <w:sz w:val="15"/>
                <w:szCs w:val="15"/>
              </w:rPr>
              <w:t>(</w:t>
            </w:r>
            <w:proofErr w:type="gramEnd"/>
            <w:r>
              <w:rPr>
                <w:rFonts w:ascii="Times New Roman" w:eastAsia="宋体" w:hAnsi="Times New Roman" w:cs="Times New Roman"/>
                <w:color w:val="000000"/>
                <w:sz w:val="15"/>
                <w:szCs w:val="15"/>
              </w:rPr>
              <w:t>without 1</w:t>
            </w:r>
            <w:r w:rsidRPr="0077580C">
              <w:rPr>
                <w:rFonts w:ascii="Times New Roman" w:eastAsia="宋体" w:hAnsi="Times New Roman" w:cs="Times New Roman"/>
                <w:color w:val="000000"/>
                <w:sz w:val="15"/>
                <w:szCs w:val="15"/>
                <w:vertAlign w:val="superscript"/>
              </w:rPr>
              <w:t>st</w:t>
            </w:r>
            <w:r>
              <w:rPr>
                <w:rFonts w:ascii="Times New Roman" w:eastAsia="宋体" w:hAnsi="Times New Roman" w:cs="Times New Roman"/>
                <w:color w:val="000000"/>
                <w:sz w:val="15"/>
                <w:szCs w:val="15"/>
              </w:rPr>
              <w:t xml:space="preserve"> </w:t>
            </w:r>
            <w:proofErr w:type="spellStart"/>
            <w:r>
              <w:rPr>
                <w:rFonts w:ascii="Times New Roman" w:eastAsia="宋体" w:hAnsi="Times New Roman" w:cs="Times New Roman"/>
                <w:color w:val="000000"/>
                <w:sz w:val="15"/>
                <w:szCs w:val="15"/>
              </w:rPr>
              <w:t>maxpooling</w:t>
            </w:r>
            <w:proofErr w:type="spellEnd"/>
            <w:r>
              <w:rPr>
                <w:rFonts w:ascii="Times New Roman" w:eastAsia="宋体" w:hAnsi="Times New Roman" w:cs="Times New Roman"/>
                <w:color w:val="000000"/>
                <w:sz w:val="15"/>
                <w:szCs w:val="15"/>
              </w:rPr>
              <w:t>)</w:t>
            </w:r>
            <w:r w:rsidRPr="0064050D">
              <w:rPr>
                <w:rFonts w:ascii="Times New Roman" w:eastAsia="宋体" w:hAnsi="Times New Roman" w:cs="Times New Roman"/>
                <w:color w:val="000000"/>
                <w:sz w:val="15"/>
                <w:szCs w:val="15"/>
              </w:rPr>
              <w:t>+SWA</w:t>
            </w:r>
            <w:r>
              <w:rPr>
                <w:rFonts w:ascii="Times New Roman" w:eastAsia="宋体" w:hAnsi="Times New Roman" w:cs="Times New Roman"/>
                <w:color w:val="000000"/>
                <w:sz w:val="15"/>
                <w:szCs w:val="15"/>
              </w:rPr>
              <w:t>+</w:t>
            </w:r>
            <w:r>
              <w:rPr>
                <w:rFonts w:ascii="Times New Roman" w:eastAsia="宋体" w:hAnsi="Times New Roman" w:cs="Times New Roman" w:hint="eastAsia"/>
                <w:color w:val="000000"/>
                <w:sz w:val="15"/>
                <w:szCs w:val="15"/>
              </w:rPr>
              <w:t xml:space="preserve"> LCE</w:t>
            </w:r>
            <w:r>
              <w:rPr>
                <w:rFonts w:ascii="Times New Roman" w:eastAsia="宋体" w:hAnsi="Times New Roman" w:cs="Times New Roman"/>
                <w:color w:val="000000"/>
                <w:sz w:val="15"/>
                <w:szCs w:val="15"/>
              </w:rPr>
              <w:t xml:space="preserve"> </w:t>
            </w:r>
            <w:r w:rsidRPr="0064050D">
              <w:rPr>
                <w:rFonts w:ascii="Times New Roman" w:eastAsia="宋体" w:hAnsi="Times New Roman" w:cs="Times New Roman"/>
                <w:color w:val="000000"/>
                <w:sz w:val="15"/>
                <w:szCs w:val="15"/>
              </w:rPr>
              <w:t>loss</w:t>
            </w:r>
          </w:p>
        </w:tc>
        <w:tc>
          <w:tcPr>
            <w:tcW w:w="1134" w:type="dxa"/>
            <w:vAlign w:val="bottom"/>
          </w:tcPr>
          <w:p w14:paraId="15F7C0CD" w14:textId="77777777" w:rsidR="00CB165F" w:rsidRPr="00F302C3" w:rsidRDefault="00CB165F" w:rsidP="00616156">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color w:val="000000"/>
                <w:sz w:val="15"/>
                <w:szCs w:val="15"/>
              </w:rPr>
              <w:t>910</w:t>
            </w:r>
            <w:r w:rsidRPr="00F302C3">
              <w:rPr>
                <w:rFonts w:ascii="Times New Roman" w:eastAsia="宋体" w:hAnsi="Times New Roman" w:cs="Times New Roman"/>
                <w:color w:val="000000"/>
                <w:sz w:val="15"/>
                <w:szCs w:val="15"/>
              </w:rPr>
              <w:t>s</w:t>
            </w:r>
          </w:p>
        </w:tc>
        <w:tc>
          <w:tcPr>
            <w:tcW w:w="1984" w:type="dxa"/>
            <w:shd w:val="clear" w:color="auto" w:fill="auto"/>
            <w:vAlign w:val="bottom"/>
          </w:tcPr>
          <w:p w14:paraId="5CAC408D" w14:textId="77777777" w:rsidR="00CB165F" w:rsidRPr="0064050D" w:rsidRDefault="00CB165F" w:rsidP="00616156">
            <w:pPr>
              <w:snapToGrid w:val="0"/>
              <w:spacing w:line="360" w:lineRule="auto"/>
              <w:jc w:val="center"/>
              <w:rPr>
                <w:rFonts w:ascii="Times New Roman" w:eastAsia="宋体" w:hAnsi="Times New Roman" w:cs="Times New Roman"/>
                <w:b/>
                <w:bCs/>
                <w:sz w:val="15"/>
                <w:szCs w:val="15"/>
                <w:u w:val="single"/>
              </w:rPr>
            </w:pPr>
            <w:r w:rsidRPr="0064050D">
              <w:rPr>
                <w:rFonts w:ascii="Times New Roman" w:eastAsia="宋体" w:hAnsi="Times New Roman" w:cs="Times New Roman"/>
                <w:b/>
                <w:bCs/>
                <w:color w:val="000000"/>
                <w:sz w:val="15"/>
                <w:szCs w:val="15"/>
                <w:u w:val="single"/>
              </w:rPr>
              <w:t>0.9257</w:t>
            </w:r>
          </w:p>
        </w:tc>
        <w:tc>
          <w:tcPr>
            <w:tcW w:w="1212" w:type="dxa"/>
            <w:shd w:val="clear" w:color="auto" w:fill="auto"/>
            <w:vAlign w:val="bottom"/>
          </w:tcPr>
          <w:p w14:paraId="57355762" w14:textId="77777777" w:rsidR="00CB165F" w:rsidRPr="0064050D" w:rsidRDefault="00CB165F" w:rsidP="00616156">
            <w:pPr>
              <w:snapToGrid w:val="0"/>
              <w:spacing w:line="360" w:lineRule="auto"/>
              <w:ind w:leftChars="-48" w:left="-101"/>
              <w:jc w:val="center"/>
              <w:rPr>
                <w:rFonts w:ascii="Times New Roman" w:eastAsia="宋体" w:hAnsi="Times New Roman" w:cs="Times New Roman"/>
                <w:b/>
                <w:bCs/>
                <w:sz w:val="15"/>
                <w:szCs w:val="15"/>
                <w:u w:val="single"/>
              </w:rPr>
            </w:pPr>
            <w:r w:rsidRPr="0064050D">
              <w:rPr>
                <w:rFonts w:ascii="Times New Roman" w:eastAsia="宋体" w:hAnsi="Times New Roman" w:cs="Times New Roman"/>
                <w:b/>
                <w:bCs/>
                <w:color w:val="000000"/>
                <w:sz w:val="15"/>
                <w:szCs w:val="15"/>
                <w:u w:val="single"/>
              </w:rPr>
              <w:t>0.8379</w:t>
            </w:r>
          </w:p>
        </w:tc>
      </w:tr>
      <w:tr w:rsidR="00CB165F" w:rsidRPr="0064050D" w14:paraId="1BF96724" w14:textId="77777777" w:rsidTr="00F302C3">
        <w:trPr>
          <w:jc w:val="center"/>
        </w:trPr>
        <w:tc>
          <w:tcPr>
            <w:tcW w:w="4333" w:type="dxa"/>
            <w:tcBorders>
              <w:bottom w:val="single" w:sz="12" w:space="0" w:color="auto"/>
            </w:tcBorders>
            <w:shd w:val="clear" w:color="auto" w:fill="auto"/>
            <w:vAlign w:val="bottom"/>
          </w:tcPr>
          <w:p w14:paraId="5023171B" w14:textId="77777777" w:rsidR="00CB165F" w:rsidRPr="0064050D" w:rsidRDefault="00CB165F" w:rsidP="00616156">
            <w:pPr>
              <w:snapToGrid w:val="0"/>
              <w:spacing w:line="360" w:lineRule="auto"/>
              <w:ind w:leftChars="-114" w:left="-239"/>
              <w:jc w:val="center"/>
              <w:rPr>
                <w:rFonts w:ascii="Times New Roman" w:eastAsia="宋体" w:hAnsi="Times New Roman" w:cs="Times New Roman"/>
                <w:color w:val="000000"/>
                <w:sz w:val="15"/>
                <w:szCs w:val="15"/>
              </w:rPr>
            </w:pPr>
            <w:proofErr w:type="spellStart"/>
            <w:r>
              <w:rPr>
                <w:rFonts w:ascii="Times New Roman" w:eastAsia="宋体" w:hAnsi="Times New Roman" w:cs="Times New Roman" w:hint="eastAsia"/>
                <w:color w:val="000000"/>
                <w:sz w:val="15"/>
                <w:szCs w:val="15"/>
              </w:rPr>
              <w:t>Res</w:t>
            </w:r>
            <w:r>
              <w:rPr>
                <w:rFonts w:ascii="Times New Roman" w:eastAsia="宋体" w:hAnsi="Times New Roman" w:cs="Times New Roman"/>
                <w:color w:val="000000"/>
                <w:sz w:val="15"/>
                <w:szCs w:val="15"/>
              </w:rPr>
              <w:t>Next-Unet</w:t>
            </w:r>
            <w:proofErr w:type="spellEnd"/>
          </w:p>
        </w:tc>
        <w:tc>
          <w:tcPr>
            <w:tcW w:w="1134" w:type="dxa"/>
            <w:tcBorders>
              <w:bottom w:val="single" w:sz="12" w:space="0" w:color="auto"/>
            </w:tcBorders>
            <w:vAlign w:val="bottom"/>
          </w:tcPr>
          <w:p w14:paraId="6D3A4F8E" w14:textId="77777777" w:rsidR="00CB165F" w:rsidRDefault="00CB165F" w:rsidP="00616156">
            <w:pPr>
              <w:snapToGrid w:val="0"/>
              <w:spacing w:line="360" w:lineRule="auto"/>
              <w:jc w:val="center"/>
              <w:rPr>
                <w:rFonts w:ascii="Times New Roman" w:eastAsia="宋体" w:hAnsi="Times New Roman" w:cs="Times New Roman"/>
                <w:color w:val="000000"/>
                <w:sz w:val="15"/>
                <w:szCs w:val="15"/>
              </w:rPr>
            </w:pPr>
            <w:r>
              <w:rPr>
                <w:rFonts w:ascii="Times New Roman" w:eastAsia="宋体" w:hAnsi="Times New Roman" w:cs="Times New Roman"/>
                <w:color w:val="000000"/>
                <w:sz w:val="15"/>
                <w:szCs w:val="15"/>
              </w:rPr>
              <w:t>1987s</w:t>
            </w:r>
          </w:p>
        </w:tc>
        <w:tc>
          <w:tcPr>
            <w:tcW w:w="1984" w:type="dxa"/>
            <w:tcBorders>
              <w:bottom w:val="single" w:sz="12" w:space="0" w:color="auto"/>
            </w:tcBorders>
            <w:shd w:val="clear" w:color="auto" w:fill="auto"/>
            <w:vAlign w:val="bottom"/>
          </w:tcPr>
          <w:p w14:paraId="710AF83D" w14:textId="77777777" w:rsidR="00CB165F" w:rsidRPr="00D15ED8" w:rsidRDefault="00CB165F" w:rsidP="00616156">
            <w:pPr>
              <w:snapToGrid w:val="0"/>
              <w:spacing w:line="360" w:lineRule="auto"/>
              <w:jc w:val="center"/>
              <w:rPr>
                <w:rFonts w:ascii="Times New Roman" w:eastAsia="宋体" w:hAnsi="Times New Roman" w:cs="Times New Roman"/>
                <w:color w:val="000000"/>
                <w:sz w:val="15"/>
                <w:szCs w:val="15"/>
              </w:rPr>
            </w:pPr>
            <w:r w:rsidRPr="00D15ED8">
              <w:rPr>
                <w:rFonts w:ascii="Times New Roman" w:eastAsia="宋体" w:hAnsi="Times New Roman" w:cs="Times New Roman"/>
                <w:color w:val="000000"/>
                <w:sz w:val="15"/>
                <w:szCs w:val="15"/>
              </w:rPr>
              <w:t>0.</w:t>
            </w:r>
            <w:r>
              <w:rPr>
                <w:rFonts w:ascii="Times New Roman" w:eastAsia="宋体" w:hAnsi="Times New Roman" w:cs="Times New Roman"/>
                <w:color w:val="000000"/>
                <w:sz w:val="15"/>
                <w:szCs w:val="15"/>
              </w:rPr>
              <w:t>9112</w:t>
            </w:r>
          </w:p>
        </w:tc>
        <w:tc>
          <w:tcPr>
            <w:tcW w:w="1212" w:type="dxa"/>
            <w:tcBorders>
              <w:bottom w:val="single" w:sz="12" w:space="0" w:color="auto"/>
            </w:tcBorders>
            <w:shd w:val="clear" w:color="auto" w:fill="auto"/>
            <w:vAlign w:val="bottom"/>
          </w:tcPr>
          <w:p w14:paraId="4CE22D87" w14:textId="77777777" w:rsidR="00CB165F" w:rsidRPr="0064050D" w:rsidRDefault="00CB165F" w:rsidP="00616156">
            <w:pPr>
              <w:snapToGrid w:val="0"/>
              <w:spacing w:line="360" w:lineRule="auto"/>
              <w:ind w:leftChars="-48" w:left="-101"/>
              <w:jc w:val="center"/>
              <w:rPr>
                <w:rFonts w:ascii="Times New Roman" w:eastAsia="宋体" w:hAnsi="Times New Roman" w:cs="Times New Roman"/>
                <w:b/>
                <w:bCs/>
                <w:color w:val="000000"/>
                <w:sz w:val="15"/>
                <w:szCs w:val="15"/>
                <w:u w:val="single"/>
              </w:rPr>
            </w:pPr>
            <w:r w:rsidRPr="0064050D">
              <w:rPr>
                <w:rFonts w:ascii="Times New Roman" w:eastAsia="宋体" w:hAnsi="Times New Roman" w:cs="Times New Roman"/>
                <w:color w:val="000000"/>
                <w:sz w:val="15"/>
                <w:szCs w:val="15"/>
              </w:rPr>
              <w:t>0.</w:t>
            </w:r>
            <w:r>
              <w:rPr>
                <w:rFonts w:ascii="Times New Roman" w:eastAsia="宋体" w:hAnsi="Times New Roman" w:cs="Times New Roman"/>
                <w:color w:val="000000"/>
                <w:sz w:val="15"/>
                <w:szCs w:val="15"/>
              </w:rPr>
              <w:t>7989</w:t>
            </w:r>
          </w:p>
        </w:tc>
      </w:tr>
    </w:tbl>
    <w:p w14:paraId="49F6946A" w14:textId="77777777" w:rsidR="00CB165F" w:rsidRDefault="00CB165F" w:rsidP="00CB165F">
      <w:pPr>
        <w:pStyle w:val="2"/>
        <w:snapToGrid w:val="0"/>
        <w:spacing w:after="0" w:line="300" w:lineRule="exact"/>
        <w:ind w:leftChars="0" w:left="0"/>
        <w:rPr>
          <w:szCs w:val="21"/>
        </w:rPr>
        <w:sectPr w:rsidR="00CB165F" w:rsidSect="007F7B79">
          <w:type w:val="continuous"/>
          <w:pgSz w:w="11906" w:h="16838"/>
          <w:pgMar w:top="1440" w:right="1134" w:bottom="1440" w:left="1134" w:header="851" w:footer="992" w:gutter="0"/>
          <w:cols w:space="425"/>
          <w:docGrid w:type="linesAndChars" w:linePitch="312"/>
        </w:sectPr>
      </w:pPr>
    </w:p>
    <w:p w14:paraId="13A8732A" w14:textId="77777777" w:rsidR="00CB165F" w:rsidRPr="00F8017B" w:rsidRDefault="00CB165F" w:rsidP="00CB165F">
      <w:pPr>
        <w:adjustRightInd w:val="0"/>
        <w:rPr>
          <w:rFonts w:ascii="宋体" w:eastAsia="宋体" w:hAnsi="宋体"/>
          <w:color w:val="0C0C0C"/>
          <w:sz w:val="18"/>
          <w:szCs w:val="21"/>
        </w:rPr>
      </w:pPr>
      <w:r w:rsidRPr="00F8017B">
        <w:rPr>
          <w:rFonts w:ascii="宋体" w:eastAsia="宋体" w:hAnsi="宋体" w:hint="eastAsia"/>
          <w:color w:val="0C0C0C"/>
          <w:sz w:val="18"/>
          <w:szCs w:val="21"/>
        </w:rPr>
        <w:t>注：加粗</w:t>
      </w:r>
      <w:r>
        <w:rPr>
          <w:rFonts w:ascii="宋体" w:eastAsia="宋体" w:hAnsi="宋体" w:hint="eastAsia"/>
          <w:color w:val="0C0C0C"/>
          <w:sz w:val="18"/>
          <w:szCs w:val="21"/>
        </w:rPr>
        <w:t>加下划线字</w:t>
      </w:r>
      <w:r w:rsidRPr="00F8017B">
        <w:rPr>
          <w:rFonts w:ascii="宋体" w:eastAsia="宋体" w:hAnsi="宋体" w:hint="eastAsia"/>
          <w:color w:val="0C0C0C"/>
          <w:sz w:val="18"/>
          <w:szCs w:val="21"/>
        </w:rPr>
        <w:t>体为每</w:t>
      </w:r>
      <w:r>
        <w:rPr>
          <w:rFonts w:ascii="宋体" w:eastAsia="宋体" w:hAnsi="宋体" w:hint="eastAsia"/>
          <w:color w:val="0C0C0C"/>
          <w:sz w:val="18"/>
          <w:szCs w:val="21"/>
        </w:rPr>
        <w:t>列</w:t>
      </w:r>
      <w:r w:rsidRPr="00F8017B">
        <w:rPr>
          <w:rFonts w:ascii="宋体" w:eastAsia="宋体" w:hAnsi="宋体" w:hint="eastAsia"/>
          <w:color w:val="0C0C0C"/>
          <w:sz w:val="18"/>
          <w:szCs w:val="21"/>
        </w:rPr>
        <w:t>最优值。</w:t>
      </w:r>
    </w:p>
    <w:p w14:paraId="34335265" w14:textId="2FDF49ED" w:rsidR="00066822" w:rsidRDefault="00F04A26" w:rsidP="00CB165F">
      <w:pPr>
        <w:snapToGrid w:val="0"/>
        <w:spacing w:line="300" w:lineRule="exact"/>
        <w:rPr>
          <w:rFonts w:ascii="Times New Roman" w:eastAsia="宋体" w:hAnsi="Times New Roman" w:cs="Times New Roman"/>
          <w:szCs w:val="21"/>
        </w:rPr>
      </w:pPr>
      <w:r>
        <w:rPr>
          <w:rFonts w:ascii="Times New Roman" w:eastAsia="宋体" w:hAnsi="Times New Roman" w:cs="Times New Roman" w:hint="eastAsia"/>
          <w:szCs w:val="21"/>
        </w:rPr>
        <w:lastRenderedPageBreak/>
        <w:t>上</w:t>
      </w:r>
      <w:r w:rsidR="00CB165F">
        <w:rPr>
          <w:rFonts w:ascii="Times New Roman" w:eastAsia="宋体" w:hAnsi="Times New Roman" w:cs="Times New Roman" w:hint="eastAsia"/>
          <w:szCs w:val="21"/>
        </w:rPr>
        <w:t>使用每个</w:t>
      </w:r>
      <w:r w:rsidR="00EA6DE6">
        <w:rPr>
          <w:rFonts w:ascii="Times New Roman" w:eastAsia="宋体" w:hAnsi="Times New Roman" w:cs="Times New Roman" w:hint="eastAsia"/>
          <w:szCs w:val="21"/>
        </w:rPr>
        <w:t>epoch</w:t>
      </w:r>
      <w:r w:rsidR="00EA6DE6">
        <w:rPr>
          <w:rFonts w:ascii="Times New Roman" w:eastAsia="宋体" w:hAnsi="Times New Roman" w:cs="Times New Roman" w:hint="eastAsia"/>
          <w:szCs w:val="21"/>
        </w:rPr>
        <w:t>的</w:t>
      </w:r>
      <w:r w:rsidR="00D800D4">
        <w:rPr>
          <w:rFonts w:ascii="Times New Roman" w:eastAsia="宋体" w:hAnsi="Times New Roman" w:cs="Times New Roman" w:hint="eastAsia"/>
          <w:szCs w:val="21"/>
        </w:rPr>
        <w:t>平均</w:t>
      </w:r>
      <w:r w:rsidR="00EA6DE6">
        <w:rPr>
          <w:rFonts w:ascii="Times New Roman" w:eastAsia="宋体" w:hAnsi="Times New Roman" w:cs="Times New Roman" w:hint="eastAsia"/>
          <w:szCs w:val="21"/>
        </w:rPr>
        <w:t>运算时间</w:t>
      </w:r>
      <w:r w:rsidR="00B7337C">
        <w:rPr>
          <w:rFonts w:ascii="Times New Roman" w:eastAsia="宋体" w:hAnsi="Times New Roman" w:cs="Times New Roman" w:hint="eastAsia"/>
          <w:szCs w:val="21"/>
        </w:rPr>
        <w:t>（</w:t>
      </w:r>
      <w:r w:rsidR="00200596">
        <w:rPr>
          <w:rFonts w:ascii="Times New Roman" w:eastAsia="宋体" w:hAnsi="Times New Roman" w:cs="Times New Roman" w:hint="eastAsia"/>
          <w:szCs w:val="21"/>
        </w:rPr>
        <w:t>总</w:t>
      </w:r>
      <w:r w:rsidR="00B7337C">
        <w:rPr>
          <w:rFonts w:ascii="Times New Roman" w:eastAsia="宋体" w:hAnsi="Times New Roman" w:cs="Times New Roman" w:hint="eastAsia"/>
          <w:szCs w:val="21"/>
        </w:rPr>
        <w:t>训练均为</w:t>
      </w:r>
      <w:r w:rsidR="00B7337C">
        <w:rPr>
          <w:rFonts w:ascii="Times New Roman" w:eastAsia="宋体" w:hAnsi="Times New Roman" w:cs="Times New Roman" w:hint="eastAsia"/>
          <w:szCs w:val="21"/>
        </w:rPr>
        <w:t>30</w:t>
      </w:r>
      <w:r w:rsidR="00B7337C">
        <w:rPr>
          <w:rFonts w:ascii="Times New Roman" w:eastAsia="宋体" w:hAnsi="Times New Roman" w:cs="Times New Roman" w:hint="eastAsia"/>
          <w:szCs w:val="21"/>
        </w:rPr>
        <w:t>个</w:t>
      </w:r>
      <w:r w:rsidR="00B7337C">
        <w:rPr>
          <w:rFonts w:ascii="Times New Roman" w:eastAsia="宋体" w:hAnsi="Times New Roman" w:cs="Times New Roman" w:hint="eastAsia"/>
          <w:szCs w:val="21"/>
        </w:rPr>
        <w:t>epoch</w:t>
      </w:r>
      <w:r w:rsidR="00B7337C">
        <w:rPr>
          <w:rFonts w:ascii="Times New Roman" w:eastAsia="宋体" w:hAnsi="Times New Roman" w:cs="Times New Roman" w:hint="eastAsia"/>
          <w:szCs w:val="21"/>
        </w:rPr>
        <w:t>）</w:t>
      </w:r>
      <w:r w:rsidR="00EA6DE6">
        <w:rPr>
          <w:rFonts w:ascii="Times New Roman" w:eastAsia="宋体" w:hAnsi="Times New Roman" w:cs="Times New Roman" w:hint="eastAsia"/>
          <w:szCs w:val="21"/>
        </w:rPr>
        <w:t>、</w:t>
      </w:r>
      <w:r w:rsidR="00611EFA" w:rsidRPr="0064050D">
        <w:rPr>
          <w:rFonts w:ascii="Times New Roman" w:eastAsia="宋体" w:hAnsi="Times New Roman" w:cs="Times New Roman"/>
          <w:szCs w:val="21"/>
        </w:rPr>
        <w:t>accuracy</w:t>
      </w:r>
      <w:r w:rsidR="00EA6DE6">
        <w:rPr>
          <w:rFonts w:ascii="Times New Roman" w:eastAsia="宋体" w:hAnsi="Times New Roman" w:cs="Times New Roman" w:hint="eastAsia"/>
          <w:szCs w:val="21"/>
        </w:rPr>
        <w:t>得分及</w:t>
      </w:r>
      <w:proofErr w:type="spellStart"/>
      <w:r w:rsidR="00EA6DE6">
        <w:rPr>
          <w:rFonts w:ascii="Times New Roman" w:eastAsia="宋体" w:hAnsi="Times New Roman" w:cs="Times New Roman" w:hint="eastAsia"/>
          <w:szCs w:val="21"/>
        </w:rPr>
        <w:t>mIou</w:t>
      </w:r>
      <w:proofErr w:type="spellEnd"/>
      <w:r w:rsidR="00EA6DE6">
        <w:rPr>
          <w:rFonts w:ascii="Times New Roman" w:eastAsia="宋体" w:hAnsi="Times New Roman" w:cs="Times New Roman" w:hint="eastAsia"/>
          <w:szCs w:val="21"/>
        </w:rPr>
        <w:t>得分进行比较。</w:t>
      </w:r>
      <w:r w:rsidR="00637D9C">
        <w:rPr>
          <w:rFonts w:ascii="Times New Roman" w:eastAsia="宋体" w:hAnsi="Times New Roman" w:cs="Times New Roman" w:hint="eastAsia"/>
          <w:szCs w:val="21"/>
        </w:rPr>
        <w:t>实验</w:t>
      </w:r>
      <w:r w:rsidR="003A0172" w:rsidRPr="003A0172">
        <w:rPr>
          <w:rFonts w:ascii="Times New Roman" w:eastAsia="宋体" w:hAnsi="Times New Roman" w:cs="Times New Roman" w:hint="eastAsia"/>
          <w:szCs w:val="21"/>
        </w:rPr>
        <w:t>结果如表</w:t>
      </w:r>
      <w:r w:rsidR="003A0172">
        <w:rPr>
          <w:rFonts w:ascii="Times New Roman" w:eastAsia="宋体" w:hAnsi="Times New Roman" w:cs="Times New Roman" w:hint="eastAsia"/>
          <w:szCs w:val="21"/>
        </w:rPr>
        <w:t>5</w:t>
      </w:r>
      <w:r w:rsidR="003A0172" w:rsidRPr="003A0172">
        <w:rPr>
          <w:rFonts w:ascii="Times New Roman" w:eastAsia="宋体" w:hAnsi="Times New Roman" w:cs="Times New Roman"/>
          <w:szCs w:val="21"/>
        </w:rPr>
        <w:t>所示</w:t>
      </w:r>
      <w:r w:rsidR="005D4958">
        <w:rPr>
          <w:rFonts w:ascii="Times New Roman" w:eastAsia="宋体" w:hAnsi="Times New Roman" w:cs="Times New Roman" w:hint="eastAsia"/>
          <w:szCs w:val="21"/>
        </w:rPr>
        <w:t>。</w:t>
      </w:r>
    </w:p>
    <w:p w14:paraId="69410399" w14:textId="7184D232" w:rsidR="00890B87" w:rsidRDefault="008D4805" w:rsidP="009E7628">
      <w:pPr>
        <w:snapToGrid w:val="0"/>
        <w:spacing w:line="3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分析表</w:t>
      </w:r>
      <w:r>
        <w:rPr>
          <w:rFonts w:ascii="Times New Roman" w:eastAsia="宋体" w:hAnsi="Times New Roman" w:cs="Times New Roman" w:hint="eastAsia"/>
          <w:szCs w:val="21"/>
        </w:rPr>
        <w:t>5</w:t>
      </w:r>
      <w:r>
        <w:rPr>
          <w:rFonts w:ascii="Times New Roman" w:eastAsia="宋体" w:hAnsi="Times New Roman" w:cs="Times New Roman" w:hint="eastAsia"/>
          <w:szCs w:val="21"/>
        </w:rPr>
        <w:t>的数据后可以看出，</w:t>
      </w:r>
      <w:r w:rsidR="004248AE">
        <w:rPr>
          <w:rFonts w:ascii="Times New Roman" w:eastAsia="宋体" w:hAnsi="Times New Roman" w:cs="Times New Roman" w:hint="eastAsia"/>
          <w:szCs w:val="21"/>
        </w:rPr>
        <w:t>随着网络复杂程度及计算性能的提升，</w:t>
      </w:r>
      <w:r w:rsidR="004420E9">
        <w:rPr>
          <w:rFonts w:ascii="Times New Roman" w:eastAsia="宋体" w:hAnsi="Times New Roman" w:cs="Times New Roman" w:hint="eastAsia"/>
          <w:szCs w:val="21"/>
        </w:rPr>
        <w:t>整体运算时长不可避免</w:t>
      </w:r>
      <w:r w:rsidR="00B00D58">
        <w:rPr>
          <w:rFonts w:ascii="Times New Roman" w:eastAsia="宋体" w:hAnsi="Times New Roman" w:cs="Times New Roman" w:hint="eastAsia"/>
          <w:szCs w:val="21"/>
        </w:rPr>
        <w:t>得</w:t>
      </w:r>
      <w:r w:rsidR="004420E9">
        <w:rPr>
          <w:rFonts w:ascii="Times New Roman" w:eastAsia="宋体" w:hAnsi="Times New Roman" w:cs="Times New Roman" w:hint="eastAsia"/>
          <w:szCs w:val="21"/>
        </w:rPr>
        <w:t>出现了上升的趋势。</w:t>
      </w:r>
      <w:r w:rsidR="00607ABC">
        <w:rPr>
          <w:rFonts w:ascii="Times New Roman" w:eastAsia="宋体" w:hAnsi="Times New Roman" w:cs="Times New Roman" w:hint="eastAsia"/>
          <w:szCs w:val="21"/>
        </w:rPr>
        <w:t>虽然本文提出网络架构</w:t>
      </w:r>
      <w:r w:rsidR="008218FE">
        <w:rPr>
          <w:rFonts w:ascii="Times New Roman" w:eastAsia="宋体" w:hAnsi="Times New Roman" w:cs="Times New Roman" w:hint="eastAsia"/>
          <w:szCs w:val="21"/>
        </w:rPr>
        <w:t>较简单架构</w:t>
      </w:r>
      <w:r w:rsidR="00131FE5">
        <w:rPr>
          <w:rFonts w:ascii="Times New Roman" w:eastAsia="宋体" w:hAnsi="Times New Roman" w:cs="Times New Roman" w:hint="eastAsia"/>
          <w:szCs w:val="21"/>
        </w:rPr>
        <w:t>时间消耗</w:t>
      </w:r>
      <w:r w:rsidR="00B07C5A">
        <w:rPr>
          <w:rFonts w:ascii="Times New Roman" w:eastAsia="宋体" w:hAnsi="Times New Roman" w:cs="Times New Roman" w:hint="eastAsia"/>
          <w:szCs w:val="21"/>
        </w:rPr>
        <w:t>有一定</w:t>
      </w:r>
      <w:r w:rsidR="00131FE5">
        <w:rPr>
          <w:rFonts w:ascii="Times New Roman" w:eastAsia="宋体" w:hAnsi="Times New Roman" w:cs="Times New Roman" w:hint="eastAsia"/>
          <w:szCs w:val="21"/>
        </w:rPr>
        <w:t>上升</w:t>
      </w:r>
      <w:r w:rsidR="00B07C5A">
        <w:rPr>
          <w:rFonts w:ascii="Times New Roman" w:eastAsia="宋体" w:hAnsi="Times New Roman" w:cs="Times New Roman" w:hint="eastAsia"/>
          <w:szCs w:val="21"/>
        </w:rPr>
        <w:t>（比最快的</w:t>
      </w:r>
      <w:r w:rsidR="00B07C5A">
        <w:rPr>
          <w:rFonts w:ascii="Times New Roman" w:eastAsia="宋体" w:hAnsi="Times New Roman" w:cs="Times New Roman" w:hint="eastAsia"/>
          <w:szCs w:val="21"/>
        </w:rPr>
        <w:t>U-Net</w:t>
      </w:r>
      <w:r w:rsidR="00E96B04">
        <w:rPr>
          <w:rFonts w:ascii="Times New Roman" w:eastAsia="宋体" w:hAnsi="Times New Roman" w:cs="Times New Roman" w:hint="eastAsia"/>
          <w:szCs w:val="21"/>
        </w:rPr>
        <w:t>平均慢了</w:t>
      </w:r>
      <w:r w:rsidR="00E96B04">
        <w:rPr>
          <w:rFonts w:ascii="Times New Roman" w:eastAsia="宋体" w:hAnsi="Times New Roman" w:cs="Times New Roman" w:hint="eastAsia"/>
          <w:szCs w:val="21"/>
        </w:rPr>
        <w:t>2</w:t>
      </w:r>
      <w:r w:rsidR="00E96B04">
        <w:rPr>
          <w:rFonts w:ascii="Times New Roman" w:eastAsia="宋体" w:hAnsi="Times New Roman" w:cs="Times New Roman"/>
          <w:szCs w:val="21"/>
        </w:rPr>
        <w:t>00s/epoch</w:t>
      </w:r>
      <w:r w:rsidR="00131FE5">
        <w:rPr>
          <w:rFonts w:ascii="Times New Roman" w:eastAsia="宋体" w:hAnsi="Times New Roman" w:cs="Times New Roman" w:hint="eastAsia"/>
          <w:szCs w:val="21"/>
        </w:rPr>
        <w:t>），</w:t>
      </w:r>
      <w:r w:rsidR="00440B82">
        <w:rPr>
          <w:rFonts w:ascii="Times New Roman" w:eastAsia="宋体" w:hAnsi="Times New Roman" w:cs="Times New Roman" w:hint="eastAsia"/>
          <w:szCs w:val="21"/>
        </w:rPr>
        <w:t>但较更复杂的架构</w:t>
      </w:r>
      <w:proofErr w:type="spellStart"/>
      <w:r w:rsidR="001A5A81">
        <w:rPr>
          <w:rFonts w:ascii="Times New Roman" w:eastAsia="宋体" w:hAnsi="Times New Roman" w:cs="Times New Roman" w:hint="eastAsia"/>
          <w:szCs w:val="21"/>
        </w:rPr>
        <w:t>ResNext-Unet</w:t>
      </w:r>
      <w:proofErr w:type="spellEnd"/>
      <w:r w:rsidR="001A5A81">
        <w:rPr>
          <w:rFonts w:ascii="Times New Roman" w:eastAsia="宋体" w:hAnsi="Times New Roman" w:cs="Times New Roman" w:hint="eastAsia"/>
          <w:szCs w:val="21"/>
        </w:rPr>
        <w:t>依然体现出较快的运行速度（其平均较</w:t>
      </w:r>
      <w:r w:rsidR="001A5A81">
        <w:rPr>
          <w:rFonts w:ascii="Times New Roman" w:eastAsia="宋体" w:hAnsi="Times New Roman" w:cs="Times New Roman" w:hint="eastAsia"/>
          <w:szCs w:val="21"/>
        </w:rPr>
        <w:t>U-Net</w:t>
      </w:r>
      <w:r w:rsidR="001A5A81">
        <w:rPr>
          <w:rFonts w:ascii="Times New Roman" w:eastAsia="宋体" w:hAnsi="Times New Roman" w:cs="Times New Roman" w:hint="eastAsia"/>
          <w:szCs w:val="21"/>
        </w:rPr>
        <w:t>慢接近</w:t>
      </w:r>
      <w:r w:rsidR="001A5A81">
        <w:rPr>
          <w:rFonts w:ascii="Times New Roman" w:eastAsia="宋体" w:hAnsi="Times New Roman" w:cs="Times New Roman" w:hint="eastAsia"/>
          <w:szCs w:val="21"/>
        </w:rPr>
        <w:t>1300s</w:t>
      </w:r>
      <w:r w:rsidR="00E96B04">
        <w:rPr>
          <w:rFonts w:ascii="Times New Roman" w:eastAsia="宋体" w:hAnsi="Times New Roman" w:cs="Times New Roman" w:hint="eastAsia"/>
          <w:szCs w:val="21"/>
        </w:rPr>
        <w:t>/</w:t>
      </w:r>
      <w:r w:rsidR="00E96B04">
        <w:rPr>
          <w:rFonts w:ascii="Times New Roman" w:eastAsia="宋体" w:hAnsi="Times New Roman" w:cs="Times New Roman"/>
          <w:szCs w:val="21"/>
        </w:rPr>
        <w:t>epoch</w:t>
      </w:r>
      <w:r w:rsidR="001A5A81">
        <w:rPr>
          <w:rFonts w:ascii="Times New Roman" w:eastAsia="宋体" w:hAnsi="Times New Roman" w:cs="Times New Roman" w:hint="eastAsia"/>
          <w:szCs w:val="21"/>
        </w:rPr>
        <w:t>，较本文网络架构也有接近</w:t>
      </w:r>
      <w:r w:rsidR="001A5A81">
        <w:rPr>
          <w:rFonts w:ascii="Times New Roman" w:eastAsia="宋体" w:hAnsi="Times New Roman" w:cs="Times New Roman" w:hint="eastAsia"/>
          <w:szCs w:val="21"/>
        </w:rPr>
        <w:t>1100s</w:t>
      </w:r>
      <w:r w:rsidR="00E96B04">
        <w:rPr>
          <w:rFonts w:ascii="Times New Roman" w:eastAsia="宋体" w:hAnsi="Times New Roman" w:cs="Times New Roman"/>
          <w:szCs w:val="21"/>
        </w:rPr>
        <w:t>/epoch</w:t>
      </w:r>
      <w:r w:rsidR="001A5A81">
        <w:rPr>
          <w:rFonts w:ascii="Times New Roman" w:eastAsia="宋体" w:hAnsi="Times New Roman" w:cs="Times New Roman" w:hint="eastAsia"/>
          <w:szCs w:val="21"/>
        </w:rPr>
        <w:t>的差距）。</w:t>
      </w:r>
      <w:r w:rsidR="00EB4B1A">
        <w:rPr>
          <w:rFonts w:ascii="Times New Roman" w:eastAsia="宋体" w:hAnsi="Times New Roman" w:cs="Times New Roman" w:hint="eastAsia"/>
          <w:szCs w:val="21"/>
        </w:rPr>
        <w:t>除此之外，也可以看</w:t>
      </w:r>
      <w:r w:rsidR="005225B0">
        <w:rPr>
          <w:rFonts w:ascii="Times New Roman" w:eastAsia="宋体" w:hAnsi="Times New Roman" w:cs="Times New Roman" w:hint="eastAsia"/>
          <w:szCs w:val="21"/>
        </w:rPr>
        <w:t>到</w:t>
      </w:r>
      <w:r w:rsidR="00EB4B1A">
        <w:rPr>
          <w:rFonts w:ascii="Times New Roman" w:eastAsia="宋体" w:hAnsi="Times New Roman" w:cs="Times New Roman" w:hint="eastAsia"/>
          <w:szCs w:val="21"/>
        </w:rPr>
        <w:t>删除了第一个</w:t>
      </w:r>
      <w:proofErr w:type="gramStart"/>
      <w:r w:rsidR="00EB4B1A">
        <w:rPr>
          <w:rFonts w:ascii="Times New Roman" w:eastAsia="宋体" w:hAnsi="Times New Roman" w:cs="Times New Roman" w:hint="eastAsia"/>
          <w:szCs w:val="21"/>
        </w:rPr>
        <w:t>池化层平均</w:t>
      </w:r>
      <w:proofErr w:type="gramEnd"/>
      <w:r w:rsidR="00EB4B1A">
        <w:rPr>
          <w:rFonts w:ascii="Times New Roman" w:eastAsia="宋体" w:hAnsi="Times New Roman" w:cs="Times New Roman" w:hint="eastAsia"/>
          <w:szCs w:val="21"/>
        </w:rPr>
        <w:t>只增加了</w:t>
      </w:r>
      <w:r w:rsidR="00EB4B1A">
        <w:rPr>
          <w:rFonts w:ascii="Times New Roman" w:eastAsia="宋体" w:hAnsi="Times New Roman" w:cs="Times New Roman" w:hint="eastAsia"/>
          <w:szCs w:val="21"/>
        </w:rPr>
        <w:t>30s/epoch</w:t>
      </w:r>
      <w:r w:rsidR="00EB4B1A">
        <w:rPr>
          <w:rFonts w:ascii="Times New Roman" w:eastAsia="宋体" w:hAnsi="Times New Roman" w:cs="Times New Roman" w:hint="eastAsia"/>
          <w:szCs w:val="21"/>
        </w:rPr>
        <w:t>的消耗。</w:t>
      </w:r>
      <w:r w:rsidR="00236909">
        <w:rPr>
          <w:rFonts w:ascii="Times New Roman" w:eastAsia="宋体" w:hAnsi="Times New Roman" w:cs="Times New Roman" w:hint="eastAsia"/>
          <w:szCs w:val="21"/>
        </w:rPr>
        <w:t>总得来说，本文设计架构还是</w:t>
      </w:r>
      <w:r w:rsidR="00845C03">
        <w:rPr>
          <w:rFonts w:ascii="Times New Roman" w:eastAsia="宋体" w:hAnsi="Times New Roman" w:cs="Times New Roman" w:hint="eastAsia"/>
          <w:szCs w:val="21"/>
        </w:rPr>
        <w:t>成功地</w:t>
      </w:r>
      <w:r w:rsidR="00236909">
        <w:rPr>
          <w:rFonts w:ascii="Times New Roman" w:eastAsia="宋体" w:hAnsi="Times New Roman" w:cs="Times New Roman" w:hint="eastAsia"/>
          <w:szCs w:val="21"/>
        </w:rPr>
        <w:t>将运算时间的上升控制在</w:t>
      </w:r>
      <w:r w:rsidR="00257662">
        <w:rPr>
          <w:rFonts w:ascii="Times New Roman" w:eastAsia="宋体" w:hAnsi="Times New Roman" w:cs="Times New Roman" w:hint="eastAsia"/>
          <w:szCs w:val="21"/>
        </w:rPr>
        <w:t>了</w:t>
      </w:r>
      <w:r w:rsidR="00236909">
        <w:rPr>
          <w:rFonts w:ascii="Times New Roman" w:eastAsia="宋体" w:hAnsi="Times New Roman" w:cs="Times New Roman" w:hint="eastAsia"/>
          <w:szCs w:val="21"/>
        </w:rPr>
        <w:t>一个较小的区间内。</w:t>
      </w:r>
    </w:p>
    <w:p w14:paraId="4409FB2E" w14:textId="728264EA" w:rsidR="008D4805" w:rsidRPr="0064050D" w:rsidRDefault="00731945" w:rsidP="009E7628">
      <w:pPr>
        <w:snapToGrid w:val="0"/>
        <w:spacing w:line="3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虽然运算时间上本文架构并不是最快网络，但其</w:t>
      </w:r>
      <w:proofErr w:type="spellStart"/>
      <w:r w:rsidR="009E7628">
        <w:rPr>
          <w:rFonts w:ascii="Times New Roman" w:eastAsia="宋体" w:hAnsi="Times New Roman" w:cs="Times New Roman" w:hint="eastAsia"/>
          <w:szCs w:val="21"/>
        </w:rPr>
        <w:t>mIou</w:t>
      </w:r>
      <w:proofErr w:type="spellEnd"/>
      <w:r w:rsidR="009E7628">
        <w:rPr>
          <w:rFonts w:ascii="Times New Roman" w:eastAsia="宋体" w:hAnsi="Times New Roman" w:cs="Times New Roman" w:hint="eastAsia"/>
          <w:szCs w:val="21"/>
        </w:rPr>
        <w:t>及</w:t>
      </w:r>
      <w:r w:rsidR="005C7FDA" w:rsidRPr="0064050D">
        <w:rPr>
          <w:rFonts w:ascii="Times New Roman" w:eastAsia="宋体" w:hAnsi="Times New Roman" w:cs="Times New Roman"/>
          <w:szCs w:val="21"/>
        </w:rPr>
        <w:t>accuracy</w:t>
      </w:r>
      <w:r w:rsidR="009E7628">
        <w:rPr>
          <w:rFonts w:ascii="Times New Roman" w:eastAsia="宋体" w:hAnsi="Times New Roman" w:cs="Times New Roman" w:hint="eastAsia"/>
          <w:szCs w:val="21"/>
        </w:rPr>
        <w:t>得分较其他网络体现出了绝对优势</w:t>
      </w:r>
      <w:r w:rsidR="00112C01">
        <w:rPr>
          <w:rFonts w:ascii="Times New Roman" w:eastAsia="宋体" w:hAnsi="Times New Roman" w:cs="Times New Roman" w:hint="eastAsia"/>
          <w:szCs w:val="21"/>
        </w:rPr>
        <w:t>（包括理论上</w:t>
      </w:r>
      <w:r w:rsidR="00237753">
        <w:rPr>
          <w:rFonts w:ascii="Times New Roman" w:eastAsia="宋体" w:hAnsi="Times New Roman" w:cs="Times New Roman" w:hint="eastAsia"/>
          <w:szCs w:val="21"/>
        </w:rPr>
        <w:t>运算</w:t>
      </w:r>
      <w:r w:rsidR="000E7930">
        <w:rPr>
          <w:rFonts w:ascii="Times New Roman" w:eastAsia="宋体" w:hAnsi="Times New Roman" w:cs="Times New Roman" w:hint="eastAsia"/>
          <w:szCs w:val="21"/>
        </w:rPr>
        <w:t>能力</w:t>
      </w:r>
      <w:r w:rsidR="00112C01">
        <w:rPr>
          <w:rFonts w:ascii="Times New Roman" w:eastAsia="宋体" w:hAnsi="Times New Roman" w:cs="Times New Roman" w:hint="eastAsia"/>
          <w:szCs w:val="21"/>
        </w:rPr>
        <w:t>最</w:t>
      </w:r>
      <w:r w:rsidR="000E7930">
        <w:rPr>
          <w:rFonts w:ascii="Times New Roman" w:eastAsia="宋体" w:hAnsi="Times New Roman" w:cs="Times New Roman" w:hint="eastAsia"/>
          <w:szCs w:val="21"/>
        </w:rPr>
        <w:t>强</w:t>
      </w:r>
      <w:r w:rsidR="00112C01">
        <w:rPr>
          <w:rFonts w:ascii="Times New Roman" w:eastAsia="宋体" w:hAnsi="Times New Roman" w:cs="Times New Roman" w:hint="eastAsia"/>
          <w:szCs w:val="21"/>
        </w:rPr>
        <w:t>的</w:t>
      </w:r>
      <w:proofErr w:type="spellStart"/>
      <w:r w:rsidR="00112C01">
        <w:rPr>
          <w:rFonts w:ascii="Times New Roman" w:eastAsia="宋体" w:hAnsi="Times New Roman" w:cs="Times New Roman" w:hint="eastAsia"/>
          <w:szCs w:val="21"/>
        </w:rPr>
        <w:t>ResNext</w:t>
      </w:r>
      <w:proofErr w:type="spellEnd"/>
      <w:r w:rsidR="00112C01">
        <w:rPr>
          <w:rFonts w:ascii="Times New Roman" w:eastAsia="宋体" w:hAnsi="Times New Roman" w:cs="Times New Roman" w:hint="eastAsia"/>
          <w:szCs w:val="21"/>
        </w:rPr>
        <w:t>）</w:t>
      </w:r>
      <w:r w:rsidR="009E7628">
        <w:rPr>
          <w:rFonts w:ascii="Times New Roman" w:eastAsia="宋体" w:hAnsi="Times New Roman" w:cs="Times New Roman" w:hint="eastAsia"/>
          <w:szCs w:val="21"/>
        </w:rPr>
        <w:t>。</w:t>
      </w:r>
      <w:r w:rsidR="007407DB">
        <w:rPr>
          <w:rFonts w:ascii="Times New Roman" w:eastAsia="宋体" w:hAnsi="Times New Roman" w:cs="Times New Roman" w:hint="eastAsia"/>
          <w:szCs w:val="21"/>
        </w:rPr>
        <w:t>同时也可以看出，</w:t>
      </w:r>
      <w:r w:rsidR="00FD308E">
        <w:rPr>
          <w:rFonts w:ascii="Times New Roman" w:eastAsia="宋体" w:hAnsi="Times New Roman" w:cs="Times New Roman" w:hint="eastAsia"/>
          <w:szCs w:val="21"/>
        </w:rPr>
        <w:t>删除第一个</w:t>
      </w:r>
      <w:proofErr w:type="gramStart"/>
      <w:r w:rsidR="00FD308E">
        <w:rPr>
          <w:rFonts w:ascii="Times New Roman" w:eastAsia="宋体" w:hAnsi="Times New Roman" w:cs="Times New Roman" w:hint="eastAsia"/>
          <w:szCs w:val="21"/>
        </w:rPr>
        <w:t>池化层</w:t>
      </w:r>
      <w:proofErr w:type="gramEnd"/>
      <w:r w:rsidR="00FD308E">
        <w:rPr>
          <w:rFonts w:ascii="Times New Roman" w:eastAsia="宋体" w:hAnsi="Times New Roman" w:cs="Times New Roman" w:hint="eastAsia"/>
          <w:szCs w:val="21"/>
        </w:rPr>
        <w:t>使得整体网络在</w:t>
      </w:r>
      <w:r w:rsidR="004F4E73" w:rsidRPr="0064050D">
        <w:rPr>
          <w:rFonts w:ascii="Times New Roman" w:eastAsia="宋体" w:hAnsi="Times New Roman" w:cs="Times New Roman"/>
          <w:szCs w:val="21"/>
        </w:rPr>
        <w:t>accuracy</w:t>
      </w:r>
      <w:r w:rsidR="00FD308E">
        <w:rPr>
          <w:rFonts w:ascii="Times New Roman" w:eastAsia="宋体" w:hAnsi="Times New Roman" w:cs="Times New Roman" w:hint="eastAsia"/>
          <w:szCs w:val="21"/>
        </w:rPr>
        <w:t>得分上提高了</w:t>
      </w:r>
      <w:r w:rsidR="00FD308E">
        <w:rPr>
          <w:rFonts w:ascii="Times New Roman" w:eastAsia="宋体" w:hAnsi="Times New Roman" w:cs="Times New Roman" w:hint="eastAsia"/>
          <w:szCs w:val="21"/>
        </w:rPr>
        <w:t>1.23</w:t>
      </w:r>
      <w:r w:rsidR="00FD308E">
        <w:rPr>
          <w:rFonts w:ascii="Times New Roman" w:eastAsia="宋体" w:hAnsi="Times New Roman" w:cs="Times New Roman" w:hint="eastAsia"/>
          <w:szCs w:val="21"/>
        </w:rPr>
        <w:t>个百分点，</w:t>
      </w:r>
      <w:proofErr w:type="spellStart"/>
      <w:r w:rsidR="00FD308E">
        <w:rPr>
          <w:rFonts w:ascii="Times New Roman" w:eastAsia="宋体" w:hAnsi="Times New Roman" w:cs="Times New Roman" w:hint="eastAsia"/>
          <w:szCs w:val="21"/>
        </w:rPr>
        <w:t>mIoU</w:t>
      </w:r>
      <w:proofErr w:type="spellEnd"/>
      <w:r w:rsidR="00FD308E">
        <w:rPr>
          <w:rFonts w:ascii="Times New Roman" w:eastAsia="宋体" w:hAnsi="Times New Roman" w:cs="Times New Roman" w:hint="eastAsia"/>
          <w:szCs w:val="21"/>
        </w:rPr>
        <w:t>更是提高了</w:t>
      </w:r>
      <w:r w:rsidR="00FD308E">
        <w:rPr>
          <w:rFonts w:ascii="Times New Roman" w:eastAsia="宋体" w:hAnsi="Times New Roman" w:cs="Times New Roman" w:hint="eastAsia"/>
          <w:szCs w:val="21"/>
        </w:rPr>
        <w:t>1.87</w:t>
      </w:r>
      <w:r w:rsidR="00FD308E">
        <w:rPr>
          <w:rFonts w:ascii="Times New Roman" w:eastAsia="宋体" w:hAnsi="Times New Roman" w:cs="Times New Roman" w:hint="eastAsia"/>
          <w:szCs w:val="21"/>
        </w:rPr>
        <w:t>；</w:t>
      </w:r>
      <w:r w:rsidR="00890B87">
        <w:rPr>
          <w:rFonts w:ascii="Times New Roman" w:eastAsia="宋体" w:hAnsi="Times New Roman" w:cs="Times New Roman" w:hint="eastAsia"/>
          <w:szCs w:val="21"/>
        </w:rPr>
        <w:t>可以说</w:t>
      </w:r>
      <w:r w:rsidR="00FD308E">
        <w:rPr>
          <w:rFonts w:ascii="Times New Roman" w:eastAsia="宋体" w:hAnsi="Times New Roman" w:cs="Times New Roman" w:hint="eastAsia"/>
          <w:szCs w:val="21"/>
        </w:rPr>
        <w:t>相较于仅有</w:t>
      </w:r>
      <w:r w:rsidR="00FD308E">
        <w:rPr>
          <w:rFonts w:ascii="Times New Roman" w:eastAsia="宋体" w:hAnsi="Times New Roman" w:cs="Times New Roman" w:hint="eastAsia"/>
          <w:szCs w:val="21"/>
        </w:rPr>
        <w:t>30s/epoch</w:t>
      </w:r>
      <w:r w:rsidR="00FD308E">
        <w:rPr>
          <w:rFonts w:ascii="Times New Roman" w:eastAsia="宋体" w:hAnsi="Times New Roman" w:cs="Times New Roman" w:hint="eastAsia"/>
          <w:szCs w:val="21"/>
        </w:rPr>
        <w:t>的时间消耗上升，</w:t>
      </w:r>
      <w:r w:rsidR="00FA6651">
        <w:rPr>
          <w:rFonts w:ascii="Times New Roman" w:eastAsia="宋体" w:hAnsi="Times New Roman" w:cs="Times New Roman" w:hint="eastAsia"/>
          <w:szCs w:val="21"/>
        </w:rPr>
        <w:t>成绩的提高更为显著而出色。</w:t>
      </w:r>
      <w:r w:rsidR="008C17CB">
        <w:rPr>
          <w:rFonts w:ascii="Times New Roman" w:eastAsia="宋体" w:hAnsi="Times New Roman" w:cs="Times New Roman" w:hint="eastAsia"/>
          <w:szCs w:val="21"/>
        </w:rPr>
        <w:t>由此也可以分析出，删除第一个</w:t>
      </w:r>
      <w:proofErr w:type="gramStart"/>
      <w:r w:rsidR="008C17CB">
        <w:rPr>
          <w:rFonts w:ascii="Times New Roman" w:eastAsia="宋体" w:hAnsi="Times New Roman" w:cs="Times New Roman" w:hint="eastAsia"/>
          <w:szCs w:val="21"/>
        </w:rPr>
        <w:t>池化层</w:t>
      </w:r>
      <w:proofErr w:type="gramEnd"/>
      <w:r w:rsidR="008C17CB">
        <w:rPr>
          <w:rFonts w:ascii="Times New Roman" w:eastAsia="宋体" w:hAnsi="Times New Roman" w:cs="Times New Roman" w:hint="eastAsia"/>
          <w:szCs w:val="21"/>
        </w:rPr>
        <w:t>的设计优势远远高于弊端。</w:t>
      </w:r>
    </w:p>
    <w:p w14:paraId="25330C32" w14:textId="4DD2675E" w:rsidR="0064050D" w:rsidRDefault="00F4028F" w:rsidP="00F96D33">
      <w:pPr>
        <w:snapToGrid w:val="0"/>
        <w:spacing w:line="300" w:lineRule="exact"/>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综上，</w:t>
      </w:r>
      <w:r w:rsidR="00654290">
        <w:rPr>
          <w:rFonts w:ascii="Times New Roman" w:eastAsia="宋体" w:hAnsi="Times New Roman" w:cs="Times New Roman" w:hint="eastAsia"/>
          <w:szCs w:val="21"/>
        </w:rPr>
        <w:t>运算效率上本文架构也体现出了优秀的实验成绩</w:t>
      </w:r>
      <w:r w:rsidR="00E15FB2">
        <w:rPr>
          <w:rFonts w:ascii="Times New Roman" w:eastAsia="宋体" w:hAnsi="Times New Roman" w:cs="Times New Roman" w:hint="eastAsia"/>
          <w:szCs w:val="21"/>
        </w:rPr>
        <w:t>。在运算能力大幅提高的同时将运算时间控制在较小的浮动里（较</w:t>
      </w:r>
      <w:proofErr w:type="spellStart"/>
      <w:r w:rsidR="00E15FB2">
        <w:rPr>
          <w:rFonts w:ascii="Times New Roman" w:eastAsia="宋体" w:hAnsi="Times New Roman" w:cs="Times New Roman" w:hint="eastAsia"/>
          <w:szCs w:val="21"/>
        </w:rPr>
        <w:t>ResNext</w:t>
      </w:r>
      <w:proofErr w:type="spellEnd"/>
      <w:r w:rsidR="00E15FB2">
        <w:rPr>
          <w:rFonts w:ascii="Times New Roman" w:eastAsia="宋体" w:hAnsi="Times New Roman" w:cs="Times New Roman" w:hint="eastAsia"/>
          <w:szCs w:val="21"/>
        </w:rPr>
        <w:t>），且依然取得了最优</w:t>
      </w:r>
      <w:r w:rsidR="00F803B6">
        <w:rPr>
          <w:rFonts w:ascii="Times New Roman" w:eastAsia="宋体" w:hAnsi="Times New Roman" w:cs="Times New Roman" w:hint="eastAsia"/>
          <w:szCs w:val="21"/>
        </w:rPr>
        <w:t>的</w:t>
      </w:r>
      <w:r w:rsidR="00E15FB2">
        <w:rPr>
          <w:rFonts w:ascii="Times New Roman" w:eastAsia="宋体" w:hAnsi="Times New Roman" w:cs="Times New Roman" w:hint="eastAsia"/>
          <w:szCs w:val="21"/>
        </w:rPr>
        <w:t>成绩；</w:t>
      </w:r>
      <w:r w:rsidR="00F803B6">
        <w:rPr>
          <w:rFonts w:ascii="Times New Roman" w:eastAsia="宋体" w:hAnsi="Times New Roman" w:cs="Times New Roman" w:hint="eastAsia"/>
          <w:szCs w:val="21"/>
        </w:rPr>
        <w:t>此外，数据对比也证明了删除第一个</w:t>
      </w:r>
      <w:proofErr w:type="gramStart"/>
      <w:r w:rsidR="00F803B6">
        <w:rPr>
          <w:rFonts w:ascii="Times New Roman" w:eastAsia="宋体" w:hAnsi="Times New Roman" w:cs="Times New Roman" w:hint="eastAsia"/>
          <w:szCs w:val="21"/>
        </w:rPr>
        <w:t>池化层</w:t>
      </w:r>
      <w:proofErr w:type="gramEnd"/>
      <w:r w:rsidR="00F803B6">
        <w:rPr>
          <w:rFonts w:ascii="Times New Roman" w:eastAsia="宋体" w:hAnsi="Times New Roman" w:cs="Times New Roman" w:hint="eastAsia"/>
          <w:szCs w:val="21"/>
        </w:rPr>
        <w:t>的设计确实在少量增加时间消耗的基础上显著提高了整体实验成绩，</w:t>
      </w:r>
      <w:r w:rsidR="00C442EE">
        <w:rPr>
          <w:rFonts w:ascii="Times New Roman" w:eastAsia="宋体" w:hAnsi="Times New Roman" w:cs="Times New Roman" w:hint="eastAsia"/>
          <w:szCs w:val="21"/>
        </w:rPr>
        <w:t>可以</w:t>
      </w:r>
      <w:r w:rsidR="00F803B6">
        <w:rPr>
          <w:rFonts w:ascii="Times New Roman" w:eastAsia="宋体" w:hAnsi="Times New Roman" w:cs="Times New Roman" w:hint="eastAsia"/>
          <w:szCs w:val="21"/>
        </w:rPr>
        <w:t>进一步证明</w:t>
      </w:r>
      <w:r w:rsidR="00C442EE">
        <w:rPr>
          <w:rFonts w:ascii="Times New Roman" w:eastAsia="宋体" w:hAnsi="Times New Roman" w:cs="Times New Roman" w:hint="eastAsia"/>
          <w:szCs w:val="21"/>
        </w:rPr>
        <w:t>出</w:t>
      </w:r>
      <w:r w:rsidR="00FF168C">
        <w:rPr>
          <w:rFonts w:ascii="Times New Roman" w:eastAsia="宋体" w:hAnsi="Times New Roman" w:cs="Times New Roman" w:hint="eastAsia"/>
          <w:szCs w:val="21"/>
        </w:rPr>
        <w:t>本文</w:t>
      </w:r>
      <w:r w:rsidR="00F803B6">
        <w:rPr>
          <w:rFonts w:ascii="Times New Roman" w:eastAsia="宋体" w:hAnsi="Times New Roman" w:cs="Times New Roman" w:hint="eastAsia"/>
          <w:szCs w:val="21"/>
        </w:rPr>
        <w:t>整体架构设计</w:t>
      </w:r>
      <w:r w:rsidR="0056304C">
        <w:rPr>
          <w:rFonts w:ascii="Times New Roman" w:eastAsia="宋体" w:hAnsi="Times New Roman" w:cs="Times New Roman" w:hint="eastAsia"/>
          <w:szCs w:val="21"/>
        </w:rPr>
        <w:t>的</w:t>
      </w:r>
      <w:r w:rsidR="00F803B6">
        <w:rPr>
          <w:rFonts w:ascii="Times New Roman" w:eastAsia="宋体" w:hAnsi="Times New Roman" w:cs="Times New Roman" w:hint="eastAsia"/>
          <w:szCs w:val="21"/>
        </w:rPr>
        <w:t>合理性。</w:t>
      </w:r>
    </w:p>
    <w:p w14:paraId="6AF185DA" w14:textId="36E5B3E4" w:rsidR="006C0981" w:rsidRPr="00A34C94" w:rsidRDefault="00DD7BC1" w:rsidP="00D86BAC">
      <w:pPr>
        <w:spacing w:beforeLines="50" w:before="156" w:afterLines="50" w:after="156"/>
        <w:rPr>
          <w:rFonts w:ascii="宋体" w:eastAsia="宋体" w:hAnsi="宋体" w:cs="Times New Roman"/>
          <w:b/>
          <w:bCs/>
          <w:sz w:val="28"/>
          <w:szCs w:val="28"/>
        </w:rPr>
      </w:pPr>
      <w:r>
        <w:rPr>
          <w:rFonts w:ascii="宋体" w:eastAsia="宋体" w:hAnsi="宋体" w:cs="Times New Roman" w:hint="eastAsia"/>
          <w:b/>
          <w:bCs/>
          <w:sz w:val="28"/>
          <w:szCs w:val="28"/>
        </w:rPr>
        <w:t>4</w:t>
      </w:r>
      <w:r w:rsidR="006C0981" w:rsidRPr="00A34C94">
        <w:rPr>
          <w:rFonts w:ascii="宋体" w:eastAsia="宋体" w:hAnsi="宋体" w:cs="Times New Roman"/>
          <w:b/>
          <w:bCs/>
          <w:sz w:val="28"/>
          <w:szCs w:val="28"/>
        </w:rPr>
        <w:t>、总结</w:t>
      </w:r>
    </w:p>
    <w:p w14:paraId="156B8E7D" w14:textId="271FB306" w:rsidR="00E96AC6" w:rsidRPr="009353D4" w:rsidRDefault="000E3480" w:rsidP="00F96D33">
      <w:pPr>
        <w:pStyle w:val="2"/>
        <w:snapToGrid w:val="0"/>
        <w:spacing w:after="0" w:line="300" w:lineRule="exact"/>
        <w:ind w:leftChars="0" w:left="0" w:firstLineChars="200" w:firstLine="420"/>
        <w:rPr>
          <w:szCs w:val="21"/>
        </w:rPr>
      </w:pPr>
      <w:r w:rsidRPr="009353D4">
        <w:rPr>
          <w:szCs w:val="21"/>
        </w:rPr>
        <w:t>本文以</w:t>
      </w:r>
      <w:r w:rsidR="00C74FB3">
        <w:rPr>
          <w:szCs w:val="21"/>
        </w:rPr>
        <w:t>U-Net</w:t>
      </w:r>
      <w:r w:rsidRPr="009353D4">
        <w:rPr>
          <w:szCs w:val="21"/>
        </w:rPr>
        <w:t>作为基础架构，提出了一种引入残差块模块的</w:t>
      </w:r>
      <w:r w:rsidRPr="009353D4">
        <w:rPr>
          <w:szCs w:val="21"/>
        </w:rPr>
        <w:t>Res-</w:t>
      </w:r>
      <w:proofErr w:type="spellStart"/>
      <w:r w:rsidRPr="009353D4">
        <w:rPr>
          <w:szCs w:val="21"/>
        </w:rPr>
        <w:t>Unet</w:t>
      </w:r>
      <w:proofErr w:type="spellEnd"/>
      <w:r w:rsidRPr="009353D4">
        <w:rPr>
          <w:szCs w:val="21"/>
        </w:rPr>
        <w:t>模型，并在其上搭载</w:t>
      </w:r>
      <w:r w:rsidRPr="009353D4">
        <w:rPr>
          <w:szCs w:val="21"/>
        </w:rPr>
        <w:t>SWA</w:t>
      </w:r>
      <w:r w:rsidRPr="009353D4">
        <w:rPr>
          <w:szCs w:val="21"/>
        </w:rPr>
        <w:t>优化包装；除此之外</w:t>
      </w:r>
      <w:r w:rsidR="00772240" w:rsidRPr="009353D4">
        <w:rPr>
          <w:szCs w:val="21"/>
        </w:rPr>
        <w:t>又</w:t>
      </w:r>
      <w:r w:rsidRPr="009353D4">
        <w:rPr>
          <w:szCs w:val="21"/>
        </w:rPr>
        <w:t>独立设计全新的</w:t>
      </w:r>
      <w:proofErr w:type="spellStart"/>
      <w:r w:rsidRPr="009353D4">
        <w:rPr>
          <w:szCs w:val="21"/>
        </w:rPr>
        <w:t>Lovasz-crossentropy</w:t>
      </w:r>
      <w:proofErr w:type="spellEnd"/>
      <w:r w:rsidRPr="009353D4">
        <w:rPr>
          <w:szCs w:val="21"/>
        </w:rPr>
        <w:t>加权综合</w:t>
      </w:r>
      <w:r w:rsidRPr="009353D4">
        <w:rPr>
          <w:szCs w:val="21"/>
        </w:rPr>
        <w:t>loss</w:t>
      </w:r>
      <w:r w:rsidRPr="009353D4">
        <w:rPr>
          <w:szCs w:val="21"/>
        </w:rPr>
        <w:t>作为损失函数。</w:t>
      </w:r>
      <w:r w:rsidR="00E273B2" w:rsidRPr="009353D4">
        <w:rPr>
          <w:szCs w:val="21"/>
        </w:rPr>
        <w:t>该网络模型为前文提出的需要在有限资源下有效利用深度学习网络解决高分遥感图像语义分割的问题提出了一个较优的</w:t>
      </w:r>
      <w:proofErr w:type="gramStart"/>
      <w:r w:rsidR="00E273B2" w:rsidRPr="009353D4">
        <w:rPr>
          <w:szCs w:val="21"/>
        </w:rPr>
        <w:t>新解决</w:t>
      </w:r>
      <w:proofErr w:type="gramEnd"/>
      <w:r w:rsidR="00E273B2" w:rsidRPr="009353D4">
        <w:rPr>
          <w:szCs w:val="21"/>
        </w:rPr>
        <w:t>方案。</w:t>
      </w:r>
      <w:r w:rsidR="003428F1" w:rsidRPr="009353D4">
        <w:rPr>
          <w:szCs w:val="21"/>
        </w:rPr>
        <w:t>本文实验中不仅</w:t>
      </w:r>
      <w:r w:rsidR="00BD2425">
        <w:rPr>
          <w:rFonts w:hint="eastAsia"/>
          <w:szCs w:val="21"/>
        </w:rPr>
        <w:t>通过取值的比对实验找到了更优</w:t>
      </w:r>
      <w:r w:rsidR="003428F1" w:rsidRPr="009353D4">
        <w:rPr>
          <w:szCs w:val="21"/>
        </w:rPr>
        <w:t>的综合权重</w:t>
      </w:r>
      <w:r w:rsidR="003428F1" w:rsidRPr="009353D4">
        <w:rPr>
          <w:szCs w:val="21"/>
        </w:rPr>
        <w:t>α</w:t>
      </w:r>
      <w:r w:rsidR="003428F1" w:rsidRPr="009353D4">
        <w:rPr>
          <w:szCs w:val="21"/>
        </w:rPr>
        <w:t>，</w:t>
      </w:r>
      <w:proofErr w:type="gramStart"/>
      <w:r w:rsidR="003428F1" w:rsidRPr="009353D4">
        <w:rPr>
          <w:szCs w:val="21"/>
        </w:rPr>
        <w:t>且证明</w:t>
      </w:r>
      <w:proofErr w:type="gramEnd"/>
      <w:r w:rsidR="003428F1" w:rsidRPr="009353D4">
        <w:rPr>
          <w:szCs w:val="21"/>
        </w:rPr>
        <w:t>了</w:t>
      </w:r>
      <w:r w:rsidR="003428F1" w:rsidRPr="009353D4">
        <w:rPr>
          <w:szCs w:val="21"/>
        </w:rPr>
        <w:t>SWA</w:t>
      </w:r>
      <w:r w:rsidR="003428F1" w:rsidRPr="009353D4">
        <w:rPr>
          <w:szCs w:val="21"/>
        </w:rPr>
        <w:t>的优化效果；</w:t>
      </w:r>
      <w:r w:rsidR="00FD5C29" w:rsidRPr="009353D4">
        <w:rPr>
          <w:szCs w:val="21"/>
        </w:rPr>
        <w:t>在本文实验数据集下，</w:t>
      </w:r>
      <w:r w:rsidR="004D276E" w:rsidRPr="009353D4">
        <w:rPr>
          <w:szCs w:val="21"/>
        </w:rPr>
        <w:t>本文网络</w:t>
      </w:r>
      <w:r w:rsidR="003428F1" w:rsidRPr="009353D4">
        <w:rPr>
          <w:szCs w:val="21"/>
        </w:rPr>
        <w:t>在包括</w:t>
      </w:r>
      <w:r w:rsidR="003428F1" w:rsidRPr="009353D4">
        <w:rPr>
          <w:szCs w:val="21"/>
        </w:rPr>
        <w:t>accuracy</w:t>
      </w:r>
      <w:r w:rsidR="003428F1" w:rsidRPr="009353D4">
        <w:rPr>
          <w:szCs w:val="21"/>
        </w:rPr>
        <w:t>及</w:t>
      </w:r>
      <w:proofErr w:type="spellStart"/>
      <w:r w:rsidR="003428F1" w:rsidRPr="009353D4">
        <w:rPr>
          <w:szCs w:val="21"/>
        </w:rPr>
        <w:t>mIoU</w:t>
      </w:r>
      <w:proofErr w:type="spellEnd"/>
      <w:r w:rsidR="003428F1" w:rsidRPr="009353D4">
        <w:rPr>
          <w:szCs w:val="21"/>
        </w:rPr>
        <w:t>在内的六种指标的评估下取得了比较出色的成绩</w:t>
      </w:r>
      <w:r w:rsidR="00EA63F0" w:rsidRPr="009353D4">
        <w:rPr>
          <w:szCs w:val="21"/>
        </w:rPr>
        <w:t>，</w:t>
      </w:r>
      <w:r w:rsidR="00AA1514" w:rsidRPr="009353D4">
        <w:rPr>
          <w:szCs w:val="21"/>
        </w:rPr>
        <w:t>其中</w:t>
      </w:r>
      <w:proofErr w:type="spellStart"/>
      <w:r w:rsidR="00AA1514" w:rsidRPr="009353D4">
        <w:rPr>
          <w:szCs w:val="21"/>
        </w:rPr>
        <w:t>mIoU</w:t>
      </w:r>
      <w:proofErr w:type="spellEnd"/>
      <w:r w:rsidR="00AA1514" w:rsidRPr="009353D4">
        <w:rPr>
          <w:szCs w:val="21"/>
        </w:rPr>
        <w:t>分数高达</w:t>
      </w:r>
      <w:r w:rsidR="00AA1514" w:rsidRPr="009353D4">
        <w:rPr>
          <w:szCs w:val="21"/>
        </w:rPr>
        <w:t>0.84</w:t>
      </w:r>
      <w:r w:rsidR="00AA1514" w:rsidRPr="009353D4">
        <w:rPr>
          <w:szCs w:val="21"/>
        </w:rPr>
        <w:t>，明显超越了交叉熵的</w:t>
      </w:r>
      <w:r w:rsidR="00AA1514" w:rsidRPr="009353D4">
        <w:rPr>
          <w:szCs w:val="21"/>
        </w:rPr>
        <w:t>0.79</w:t>
      </w:r>
      <w:r w:rsidR="00AA1514" w:rsidRPr="009353D4">
        <w:rPr>
          <w:szCs w:val="21"/>
        </w:rPr>
        <w:t>与</w:t>
      </w:r>
      <w:proofErr w:type="spellStart"/>
      <w:r w:rsidR="00AA1514" w:rsidRPr="009353D4">
        <w:rPr>
          <w:szCs w:val="21"/>
        </w:rPr>
        <w:t>Lovasz</w:t>
      </w:r>
      <w:proofErr w:type="spellEnd"/>
      <w:r w:rsidR="00AA1514" w:rsidRPr="009353D4">
        <w:rPr>
          <w:szCs w:val="21"/>
        </w:rPr>
        <w:t>的</w:t>
      </w:r>
      <w:r w:rsidR="00AA1514" w:rsidRPr="009353D4">
        <w:rPr>
          <w:szCs w:val="21"/>
        </w:rPr>
        <w:t>0.81</w:t>
      </w:r>
      <w:r w:rsidR="00AA1514" w:rsidRPr="009353D4">
        <w:rPr>
          <w:szCs w:val="21"/>
        </w:rPr>
        <w:t>；</w:t>
      </w:r>
      <w:r w:rsidR="00AA1514" w:rsidRPr="009353D4">
        <w:rPr>
          <w:szCs w:val="21"/>
        </w:rPr>
        <w:t>f1-score</w:t>
      </w:r>
      <w:r w:rsidR="00AA1514" w:rsidRPr="009353D4">
        <w:rPr>
          <w:szCs w:val="21"/>
        </w:rPr>
        <w:t>达到</w:t>
      </w:r>
      <w:r w:rsidR="00AA1514" w:rsidRPr="009353D4">
        <w:rPr>
          <w:szCs w:val="21"/>
        </w:rPr>
        <w:t>0.91</w:t>
      </w:r>
      <w:r w:rsidR="00AA1514" w:rsidRPr="009353D4">
        <w:rPr>
          <w:szCs w:val="21"/>
        </w:rPr>
        <w:t>，同样优于交叉熵的</w:t>
      </w:r>
      <w:r w:rsidR="00AA1514" w:rsidRPr="009353D4">
        <w:rPr>
          <w:szCs w:val="21"/>
        </w:rPr>
        <w:t>0.87</w:t>
      </w:r>
      <w:r w:rsidR="00AA1514" w:rsidRPr="009353D4">
        <w:rPr>
          <w:szCs w:val="21"/>
        </w:rPr>
        <w:t>与</w:t>
      </w:r>
      <w:proofErr w:type="spellStart"/>
      <w:r w:rsidR="00AA1514" w:rsidRPr="009353D4">
        <w:rPr>
          <w:szCs w:val="21"/>
        </w:rPr>
        <w:t>Lovasz</w:t>
      </w:r>
      <w:proofErr w:type="spellEnd"/>
      <w:r w:rsidR="00AA1514" w:rsidRPr="009353D4">
        <w:rPr>
          <w:szCs w:val="21"/>
        </w:rPr>
        <w:t>的</w:t>
      </w:r>
      <w:r w:rsidR="00AA1514" w:rsidRPr="009353D4">
        <w:rPr>
          <w:szCs w:val="21"/>
        </w:rPr>
        <w:t>0.89</w:t>
      </w:r>
      <w:r w:rsidR="00AA297A" w:rsidRPr="009353D4">
        <w:rPr>
          <w:szCs w:val="21"/>
        </w:rPr>
        <w:t>；而</w:t>
      </w:r>
      <w:r w:rsidR="000E68EF">
        <w:rPr>
          <w:rFonts w:hint="eastAsia"/>
          <w:szCs w:val="21"/>
        </w:rPr>
        <w:t>最后的</w:t>
      </w:r>
      <w:r w:rsidR="00040797" w:rsidRPr="009353D4">
        <w:rPr>
          <w:szCs w:val="21"/>
        </w:rPr>
        <w:t>消融实验证明了模型各个模块均起到了有效的优化效果</w:t>
      </w:r>
      <w:r w:rsidR="00F82861">
        <w:rPr>
          <w:rFonts w:hint="eastAsia"/>
          <w:szCs w:val="21"/>
        </w:rPr>
        <w:t>，</w:t>
      </w:r>
      <w:r w:rsidR="000E68EF">
        <w:rPr>
          <w:rFonts w:hint="eastAsia"/>
          <w:szCs w:val="21"/>
        </w:rPr>
        <w:t>效率对比实验也体现</w:t>
      </w:r>
      <w:r w:rsidR="00F309C6">
        <w:rPr>
          <w:rFonts w:hint="eastAsia"/>
          <w:szCs w:val="21"/>
        </w:rPr>
        <w:t>出</w:t>
      </w:r>
      <w:r w:rsidR="000E68EF">
        <w:rPr>
          <w:rFonts w:hint="eastAsia"/>
          <w:szCs w:val="21"/>
        </w:rPr>
        <w:t>了</w:t>
      </w:r>
      <w:r w:rsidR="00240E9A">
        <w:rPr>
          <w:rFonts w:hint="eastAsia"/>
          <w:szCs w:val="21"/>
        </w:rPr>
        <w:t>整体</w:t>
      </w:r>
      <w:r w:rsidR="001F0B88">
        <w:rPr>
          <w:rFonts w:hint="eastAsia"/>
          <w:szCs w:val="21"/>
        </w:rPr>
        <w:t>架构</w:t>
      </w:r>
      <w:r w:rsidR="000E68EF">
        <w:rPr>
          <w:rFonts w:hint="eastAsia"/>
          <w:szCs w:val="21"/>
        </w:rPr>
        <w:t>的高效及设计合理性。</w:t>
      </w:r>
      <w:r w:rsidR="00A9001C" w:rsidRPr="009353D4">
        <w:rPr>
          <w:szCs w:val="21"/>
        </w:rPr>
        <w:t>综上，</w:t>
      </w:r>
      <w:r w:rsidR="00E96AC6" w:rsidRPr="009353D4">
        <w:rPr>
          <w:szCs w:val="21"/>
        </w:rPr>
        <w:t>最终</w:t>
      </w:r>
      <w:r w:rsidR="00F5018D" w:rsidRPr="009353D4">
        <w:rPr>
          <w:szCs w:val="21"/>
        </w:rPr>
        <w:t>实验</w:t>
      </w:r>
      <w:r w:rsidR="00E96AC6" w:rsidRPr="009353D4">
        <w:rPr>
          <w:szCs w:val="21"/>
        </w:rPr>
        <w:t>也确实</w:t>
      </w:r>
      <w:r w:rsidR="006D4E58" w:rsidRPr="009353D4">
        <w:rPr>
          <w:szCs w:val="21"/>
        </w:rPr>
        <w:t>证明了本文</w:t>
      </w:r>
      <w:r w:rsidR="001814E0" w:rsidRPr="009353D4">
        <w:rPr>
          <w:szCs w:val="21"/>
        </w:rPr>
        <w:t>网络模型及</w:t>
      </w:r>
      <w:r w:rsidR="00D33F2E" w:rsidRPr="009353D4">
        <w:rPr>
          <w:szCs w:val="21"/>
        </w:rPr>
        <w:t>损失</w:t>
      </w:r>
      <w:r w:rsidR="00703674" w:rsidRPr="009353D4">
        <w:rPr>
          <w:szCs w:val="21"/>
        </w:rPr>
        <w:t>超越了一些已有的经典网络设计，</w:t>
      </w:r>
      <w:r w:rsidR="00E96AC6" w:rsidRPr="009353D4">
        <w:rPr>
          <w:szCs w:val="21"/>
        </w:rPr>
        <w:t>取得了相对优越的综合成绩</w:t>
      </w:r>
      <w:r w:rsidR="001A5465" w:rsidRPr="009353D4">
        <w:rPr>
          <w:szCs w:val="21"/>
        </w:rPr>
        <w:t>，为高分遥感图像的语义分割问题提出了新的解决方案。</w:t>
      </w:r>
    </w:p>
    <w:p w14:paraId="4741CE85" w14:textId="39E7F3DD" w:rsidR="003D0F47" w:rsidRDefault="003D0F47" w:rsidP="001F1CB4">
      <w:pPr>
        <w:pStyle w:val="2"/>
        <w:snapToGrid w:val="0"/>
        <w:spacing w:after="0" w:line="300" w:lineRule="exact"/>
        <w:ind w:leftChars="0" w:left="0" w:firstLineChars="200" w:firstLine="420"/>
        <w:rPr>
          <w:szCs w:val="21"/>
        </w:rPr>
      </w:pPr>
      <w:r w:rsidRPr="009353D4">
        <w:rPr>
          <w:szCs w:val="21"/>
        </w:rPr>
        <w:t>本文设计的网络及损失</w:t>
      </w:r>
      <w:r w:rsidR="000345D6">
        <w:rPr>
          <w:rFonts w:hint="eastAsia"/>
          <w:szCs w:val="21"/>
        </w:rPr>
        <w:t>函数</w:t>
      </w:r>
      <w:r w:rsidRPr="009353D4">
        <w:rPr>
          <w:szCs w:val="21"/>
        </w:rPr>
        <w:t>虽然使得最终图像分割效果有较好的实验结果，在细节方面也表现出了相对优秀的处理识别能力，但是还是存在一些问题</w:t>
      </w:r>
      <w:r w:rsidR="008F17FB" w:rsidRPr="009353D4">
        <w:rPr>
          <w:szCs w:val="21"/>
        </w:rPr>
        <w:t>及需要解决的难点。</w:t>
      </w:r>
      <w:r w:rsidR="00136A8B" w:rsidRPr="009353D4">
        <w:rPr>
          <w:szCs w:val="21"/>
        </w:rPr>
        <w:t>首先在预测图中依</w:t>
      </w:r>
      <w:r w:rsidR="00B03DEA" w:rsidRPr="009353D4">
        <w:rPr>
          <w:szCs w:val="21"/>
        </w:rPr>
        <w:t>然出现少量错点，而这种错误预测的像素在</w:t>
      </w:r>
      <w:r w:rsidR="00727337">
        <w:rPr>
          <w:rFonts w:hint="eastAsia"/>
          <w:szCs w:val="21"/>
        </w:rPr>
        <w:t>连续</w:t>
      </w:r>
      <w:r w:rsidR="00136A8B" w:rsidRPr="009353D4">
        <w:rPr>
          <w:szCs w:val="21"/>
        </w:rPr>
        <w:t>图形中显得比较突兀，即便错误像素很少也会影响整体预测效果；其次针对于类似建筑物缝隙的细小物体识别问题，虽然已经是本文实验表现最佳的模型，但依然出现分割不清等问题。故本文网络仍存在很大进步空间，无论是在结构上还是损失函数上都可以进一步优化。</w:t>
      </w:r>
      <w:r w:rsidR="001C7D9A" w:rsidRPr="009353D4">
        <w:rPr>
          <w:szCs w:val="21"/>
        </w:rPr>
        <w:t>在未来的研究中也会侧重于这方面学习，努力为图像语义分割领域提出更优秀的解决方案。</w:t>
      </w:r>
    </w:p>
    <w:p w14:paraId="520B88C9" w14:textId="58711E95" w:rsidR="00B63CAF" w:rsidRPr="003962FD" w:rsidRDefault="00B63CAF" w:rsidP="00721302">
      <w:pPr>
        <w:spacing w:beforeLines="50" w:before="156" w:afterLines="50" w:after="156"/>
        <w:rPr>
          <w:rFonts w:ascii="宋体" w:eastAsia="宋体" w:hAnsi="宋体" w:cs="Times New Roman"/>
          <w:b/>
          <w:bCs/>
          <w:szCs w:val="21"/>
        </w:rPr>
      </w:pPr>
      <w:r w:rsidRPr="003962FD">
        <w:rPr>
          <w:rFonts w:ascii="宋体" w:eastAsia="宋体" w:hAnsi="宋体" w:cs="Times New Roman" w:hint="eastAsia"/>
          <w:b/>
          <w:bCs/>
          <w:szCs w:val="21"/>
        </w:rPr>
        <w:t>参考文献</w:t>
      </w:r>
      <w:r w:rsidR="0014465A" w:rsidRPr="0014465A">
        <w:rPr>
          <w:rFonts w:ascii="Times New Roman" w:eastAsia="宋体" w:hAnsi="Times New Roman" w:cs="Times New Roman"/>
          <w:b/>
          <w:bCs/>
          <w:szCs w:val="21"/>
        </w:rPr>
        <w:t>(References)</w:t>
      </w:r>
    </w:p>
    <w:p w14:paraId="50A10FDC" w14:textId="23789274" w:rsidR="001C2D07" w:rsidRPr="000012EE" w:rsidRDefault="001C2D07" w:rsidP="001C2D07">
      <w:pPr>
        <w:snapToGrid w:val="0"/>
        <w:spacing w:line="300" w:lineRule="exact"/>
        <w:ind w:left="426" w:hanging="426"/>
        <w:rPr>
          <w:rFonts w:ascii="Times New Roman" w:hAnsi="Times New Roman" w:cs="Times New Roman"/>
          <w:sz w:val="16"/>
          <w:szCs w:val="16"/>
        </w:rPr>
      </w:pPr>
      <w:r w:rsidRPr="000012EE">
        <w:rPr>
          <w:rFonts w:ascii="Times New Roman" w:hAnsi="Times New Roman" w:cs="Times New Roman"/>
          <w:sz w:val="16"/>
          <w:szCs w:val="16"/>
        </w:rPr>
        <w:t xml:space="preserve">Berman </w:t>
      </w:r>
      <w:proofErr w:type="gramStart"/>
      <w:r w:rsidRPr="000012EE">
        <w:rPr>
          <w:rFonts w:ascii="Times New Roman" w:hAnsi="Times New Roman" w:cs="Times New Roman"/>
          <w:sz w:val="16"/>
          <w:szCs w:val="16"/>
        </w:rPr>
        <w:t>M ,</w:t>
      </w:r>
      <w:proofErr w:type="gramEnd"/>
      <w:r w:rsidRPr="000012EE">
        <w:rPr>
          <w:rFonts w:ascii="Times New Roman" w:hAnsi="Times New Roman" w:cs="Times New Roman"/>
          <w:sz w:val="16"/>
          <w:szCs w:val="16"/>
        </w:rPr>
        <w:t xml:space="preserve"> </w:t>
      </w:r>
      <w:proofErr w:type="spellStart"/>
      <w:r w:rsidRPr="000012EE">
        <w:rPr>
          <w:rFonts w:ascii="Times New Roman" w:hAnsi="Times New Roman" w:cs="Times New Roman"/>
          <w:sz w:val="16"/>
          <w:szCs w:val="16"/>
        </w:rPr>
        <w:t>Triki</w:t>
      </w:r>
      <w:proofErr w:type="spellEnd"/>
      <w:r w:rsidRPr="000012EE">
        <w:rPr>
          <w:rFonts w:ascii="Times New Roman" w:hAnsi="Times New Roman" w:cs="Times New Roman"/>
          <w:sz w:val="16"/>
          <w:szCs w:val="16"/>
        </w:rPr>
        <w:t xml:space="preserve"> A R and </w:t>
      </w:r>
      <w:proofErr w:type="spellStart"/>
      <w:r w:rsidRPr="000012EE">
        <w:rPr>
          <w:rFonts w:ascii="Times New Roman" w:hAnsi="Times New Roman" w:cs="Times New Roman"/>
          <w:sz w:val="16"/>
          <w:szCs w:val="16"/>
        </w:rPr>
        <w:t>Blaschko</w:t>
      </w:r>
      <w:proofErr w:type="spellEnd"/>
      <w:r w:rsidRPr="000012EE">
        <w:rPr>
          <w:rFonts w:ascii="Times New Roman" w:hAnsi="Times New Roman" w:cs="Times New Roman"/>
          <w:sz w:val="16"/>
          <w:szCs w:val="16"/>
        </w:rPr>
        <w:t xml:space="preserve"> M B . 2018. The </w:t>
      </w:r>
      <w:proofErr w:type="spellStart"/>
      <w:r w:rsidRPr="000012EE">
        <w:rPr>
          <w:rFonts w:ascii="Times New Roman" w:hAnsi="Times New Roman" w:cs="Times New Roman"/>
          <w:sz w:val="16"/>
          <w:szCs w:val="16"/>
        </w:rPr>
        <w:t>Lov'asz-Softmax</w:t>
      </w:r>
      <w:proofErr w:type="spellEnd"/>
      <w:r w:rsidRPr="000012EE">
        <w:rPr>
          <w:rFonts w:ascii="Times New Roman" w:hAnsi="Times New Roman" w:cs="Times New Roman"/>
          <w:sz w:val="16"/>
          <w:szCs w:val="16"/>
        </w:rPr>
        <w:t xml:space="preserve"> Loss: A tractable surrogate for the optimization of the intersection-over-union measure in neural networks// 2018 IEEE Conference on Computer Vision and Pattern Recognition (CVPR). Piscataway: IEEE: 2291-2230 [ DOI: 10.1109/CVPR.2018.00464]</w:t>
      </w:r>
    </w:p>
    <w:p w14:paraId="3AB57EC4" w14:textId="77777777" w:rsidR="003A4C56" w:rsidRPr="000012EE" w:rsidRDefault="003A4C56" w:rsidP="003A4C56">
      <w:pPr>
        <w:snapToGrid w:val="0"/>
        <w:spacing w:line="300" w:lineRule="exact"/>
        <w:ind w:left="407" w:hanging="407"/>
        <w:rPr>
          <w:rFonts w:ascii="Times New Roman" w:hAnsi="Times New Roman" w:cs="Times New Roman"/>
          <w:sz w:val="16"/>
          <w:szCs w:val="16"/>
        </w:rPr>
      </w:pPr>
      <w:r w:rsidRPr="000012EE">
        <w:rPr>
          <w:rFonts w:ascii="Times New Roman" w:hAnsi="Times New Roman" w:cs="Times New Roman"/>
          <w:sz w:val="16"/>
          <w:szCs w:val="16"/>
        </w:rPr>
        <w:t xml:space="preserve">He </w:t>
      </w:r>
      <w:proofErr w:type="gramStart"/>
      <w:r w:rsidRPr="000012EE">
        <w:rPr>
          <w:rFonts w:ascii="Times New Roman" w:hAnsi="Times New Roman" w:cs="Times New Roman"/>
          <w:sz w:val="16"/>
          <w:szCs w:val="16"/>
        </w:rPr>
        <w:t>K ,</w:t>
      </w:r>
      <w:proofErr w:type="gramEnd"/>
      <w:r w:rsidRPr="000012EE">
        <w:rPr>
          <w:rFonts w:ascii="Times New Roman" w:hAnsi="Times New Roman" w:cs="Times New Roman"/>
          <w:sz w:val="16"/>
          <w:szCs w:val="16"/>
        </w:rPr>
        <w:t xml:space="preserve"> Zhang X , Ren S and et al. 2016. Deep Residual Learning for Image Recognition// 2016 IEEE Conference on Computer Vision and Pattern Recognition (CVPR). Piscataway: IEEE: 770-778 [ DOI: 10.1109/CVPR.2016.90]</w:t>
      </w:r>
    </w:p>
    <w:p w14:paraId="411C9BF8" w14:textId="77777777" w:rsidR="00FA0B68" w:rsidRPr="000012EE" w:rsidRDefault="00FA0B68" w:rsidP="00FA0B68">
      <w:pPr>
        <w:tabs>
          <w:tab w:val="left" w:pos="0"/>
        </w:tabs>
        <w:snapToGrid w:val="0"/>
        <w:spacing w:line="300" w:lineRule="exact"/>
        <w:ind w:left="407" w:hanging="407"/>
        <w:rPr>
          <w:rFonts w:ascii="Times New Roman" w:hAnsi="Times New Roman" w:cs="Times New Roman"/>
          <w:sz w:val="16"/>
          <w:szCs w:val="16"/>
        </w:rPr>
      </w:pPr>
      <w:r w:rsidRPr="000012EE">
        <w:rPr>
          <w:rFonts w:ascii="Times New Roman" w:hAnsi="Times New Roman" w:cs="Times New Roman"/>
          <w:sz w:val="16"/>
          <w:szCs w:val="16"/>
        </w:rPr>
        <w:t xml:space="preserve">He </w:t>
      </w:r>
      <w:proofErr w:type="gramStart"/>
      <w:r w:rsidRPr="000012EE">
        <w:rPr>
          <w:rFonts w:ascii="Times New Roman" w:hAnsi="Times New Roman" w:cs="Times New Roman"/>
          <w:sz w:val="16"/>
          <w:szCs w:val="16"/>
        </w:rPr>
        <w:t>K ,</w:t>
      </w:r>
      <w:proofErr w:type="gramEnd"/>
      <w:r w:rsidRPr="000012EE">
        <w:rPr>
          <w:rFonts w:ascii="Times New Roman" w:hAnsi="Times New Roman" w:cs="Times New Roman"/>
          <w:sz w:val="16"/>
          <w:szCs w:val="16"/>
        </w:rPr>
        <w:t xml:space="preserve"> Zhang X , Ren S and et al. 2015. Delving Deep into Rectifiers: Surpassing Human-Level Performance on ImageNet Classification// 2015 IEEE International Conference on Computer Vision (ICCV). Chile: IEEE: 1026-1034 [ DOI: 10.1109/ICCV.2015.123]</w:t>
      </w:r>
    </w:p>
    <w:p w14:paraId="63973412" w14:textId="2BBF1050" w:rsidR="003A4C56" w:rsidRPr="000012EE" w:rsidRDefault="00FA0B68" w:rsidP="00E71E5F">
      <w:pPr>
        <w:tabs>
          <w:tab w:val="left" w:pos="3"/>
        </w:tabs>
        <w:snapToGrid w:val="0"/>
        <w:spacing w:line="300" w:lineRule="exact"/>
        <w:ind w:left="407" w:hanging="407"/>
        <w:rPr>
          <w:rFonts w:ascii="Times New Roman" w:hAnsi="Times New Roman" w:cs="Times New Roman"/>
          <w:sz w:val="16"/>
          <w:szCs w:val="16"/>
        </w:rPr>
      </w:pPr>
      <w:proofErr w:type="spellStart"/>
      <w:r w:rsidRPr="000012EE">
        <w:rPr>
          <w:rFonts w:ascii="Times New Roman" w:hAnsi="Times New Roman" w:cs="Times New Roman"/>
          <w:sz w:val="16"/>
          <w:szCs w:val="16"/>
        </w:rPr>
        <w:t>Izmailov</w:t>
      </w:r>
      <w:proofErr w:type="spellEnd"/>
      <w:r w:rsidRPr="000012EE">
        <w:rPr>
          <w:rFonts w:ascii="Times New Roman" w:hAnsi="Times New Roman" w:cs="Times New Roman"/>
          <w:sz w:val="16"/>
          <w:szCs w:val="16"/>
        </w:rPr>
        <w:t xml:space="preserve"> P, </w:t>
      </w:r>
      <w:proofErr w:type="spellStart"/>
      <w:r w:rsidRPr="000012EE">
        <w:rPr>
          <w:rFonts w:ascii="Times New Roman" w:hAnsi="Times New Roman" w:cs="Times New Roman"/>
          <w:sz w:val="16"/>
          <w:szCs w:val="16"/>
        </w:rPr>
        <w:t>Podoprikhin</w:t>
      </w:r>
      <w:proofErr w:type="spellEnd"/>
      <w:r w:rsidRPr="000012EE">
        <w:rPr>
          <w:rFonts w:ascii="Times New Roman" w:hAnsi="Times New Roman" w:cs="Times New Roman"/>
          <w:sz w:val="16"/>
          <w:szCs w:val="16"/>
        </w:rPr>
        <w:t xml:space="preserve"> D, </w:t>
      </w:r>
      <w:proofErr w:type="spellStart"/>
      <w:r w:rsidRPr="000012EE">
        <w:rPr>
          <w:rFonts w:ascii="Times New Roman" w:hAnsi="Times New Roman" w:cs="Times New Roman"/>
          <w:sz w:val="16"/>
          <w:szCs w:val="16"/>
        </w:rPr>
        <w:t>Garipov</w:t>
      </w:r>
      <w:proofErr w:type="spellEnd"/>
      <w:r w:rsidRPr="000012EE">
        <w:rPr>
          <w:rFonts w:ascii="Times New Roman" w:hAnsi="Times New Roman" w:cs="Times New Roman"/>
          <w:sz w:val="16"/>
          <w:szCs w:val="16"/>
        </w:rPr>
        <w:t xml:space="preserve"> T </w:t>
      </w:r>
      <w:proofErr w:type="gramStart"/>
      <w:r w:rsidRPr="000012EE">
        <w:rPr>
          <w:rFonts w:ascii="Times New Roman" w:hAnsi="Times New Roman" w:cs="Times New Roman"/>
          <w:sz w:val="16"/>
          <w:szCs w:val="16"/>
        </w:rPr>
        <w:t>and et al.</w:t>
      </w:r>
      <w:proofErr w:type="gramEnd"/>
      <w:r w:rsidRPr="000012EE">
        <w:rPr>
          <w:rFonts w:ascii="Times New Roman" w:hAnsi="Times New Roman" w:cs="Times New Roman"/>
          <w:sz w:val="16"/>
          <w:szCs w:val="16"/>
        </w:rPr>
        <w:t xml:space="preserve"> 2018. Averaging Weights Leads to Wider Optima and Better Generalization</w:t>
      </w:r>
      <w:r w:rsidR="00950002">
        <w:rPr>
          <w:rFonts w:ascii="Times New Roman" w:hAnsi="Times New Roman" w:cs="Times New Roman"/>
          <w:sz w:val="16"/>
          <w:szCs w:val="16"/>
        </w:rPr>
        <w:t>//</w:t>
      </w:r>
      <w:r w:rsidRPr="000012EE">
        <w:rPr>
          <w:rFonts w:ascii="Times New Roman" w:hAnsi="Times New Roman" w:cs="Times New Roman"/>
          <w:sz w:val="16"/>
          <w:szCs w:val="16"/>
        </w:rPr>
        <w:t xml:space="preserve"> </w:t>
      </w:r>
      <w:r w:rsidRPr="000012EE">
        <w:rPr>
          <w:rFonts w:ascii="Times New Roman" w:hAnsi="Times New Roman" w:cs="Times New Roman"/>
          <w:color w:val="000000"/>
          <w:sz w:val="16"/>
          <w:szCs w:val="16"/>
          <w:shd w:val="clear" w:color="auto" w:fill="FFFFFF"/>
        </w:rPr>
        <w:t>Uncertainty in Artificial Intelligence (UAI)</w:t>
      </w:r>
      <w:r w:rsidRPr="000012EE">
        <w:rPr>
          <w:rFonts w:ascii="Times New Roman" w:hAnsi="Times New Roman" w:cs="Times New Roman"/>
          <w:sz w:val="16"/>
          <w:szCs w:val="16"/>
        </w:rPr>
        <w:t>.</w:t>
      </w:r>
      <w:r w:rsidR="00950002">
        <w:rPr>
          <w:rFonts w:ascii="Times New Roman" w:hAnsi="Times New Roman" w:cs="Times New Roman"/>
          <w:sz w:val="16"/>
          <w:szCs w:val="16"/>
        </w:rPr>
        <w:t xml:space="preserve"> </w:t>
      </w:r>
      <w:proofErr w:type="spellStart"/>
      <w:r w:rsidR="00950002">
        <w:rPr>
          <w:rFonts w:ascii="Times New Roman" w:hAnsi="Times New Roman" w:cs="Times New Roman"/>
          <w:sz w:val="16"/>
          <w:szCs w:val="16"/>
        </w:rPr>
        <w:t>Montery</w:t>
      </w:r>
      <w:proofErr w:type="spellEnd"/>
      <w:r w:rsidR="00950002">
        <w:rPr>
          <w:rFonts w:ascii="Times New Roman" w:hAnsi="Times New Roman" w:cs="Times New Roman"/>
          <w:sz w:val="16"/>
          <w:szCs w:val="16"/>
        </w:rPr>
        <w:t xml:space="preserve">: IEEE: </w:t>
      </w:r>
      <w:r w:rsidR="00ED7C3C">
        <w:rPr>
          <w:rFonts w:ascii="Times New Roman" w:hAnsi="Times New Roman" w:cs="Times New Roman"/>
          <w:sz w:val="16"/>
          <w:szCs w:val="16"/>
        </w:rPr>
        <w:t xml:space="preserve">876-885 [ </w:t>
      </w:r>
      <w:r w:rsidR="00CD2398" w:rsidRPr="000012EE">
        <w:rPr>
          <w:rFonts w:ascii="Times New Roman" w:hAnsi="Times New Roman" w:cs="Times New Roman"/>
          <w:sz w:val="16"/>
          <w:szCs w:val="16"/>
        </w:rPr>
        <w:t>DOI:</w:t>
      </w:r>
      <w:r w:rsidR="0029325C">
        <w:rPr>
          <w:rFonts w:ascii="Times New Roman" w:hAnsi="Times New Roman" w:cs="Times New Roman"/>
          <w:sz w:val="16"/>
          <w:szCs w:val="16"/>
        </w:rPr>
        <w:t xml:space="preserve"> </w:t>
      </w:r>
      <w:r w:rsidR="005434BB" w:rsidRPr="005434BB">
        <w:rPr>
          <w:rFonts w:ascii="Times New Roman" w:hAnsi="Times New Roman" w:cs="Times New Roman"/>
          <w:sz w:val="16"/>
          <w:szCs w:val="16"/>
        </w:rPr>
        <w:t>10.1.1.370.2913</w:t>
      </w:r>
      <w:r w:rsidR="00ED7C3C">
        <w:rPr>
          <w:rFonts w:ascii="Times New Roman" w:hAnsi="Times New Roman" w:cs="Times New Roman"/>
          <w:sz w:val="16"/>
          <w:szCs w:val="16"/>
        </w:rPr>
        <w:t>]</w:t>
      </w:r>
    </w:p>
    <w:p w14:paraId="33BDDBD7" w14:textId="021F1F6C" w:rsidR="00B63CAF" w:rsidRPr="000012EE" w:rsidRDefault="009B5163" w:rsidP="005601EF">
      <w:pPr>
        <w:tabs>
          <w:tab w:val="left" w:pos="142"/>
          <w:tab w:val="left" w:pos="407"/>
        </w:tabs>
        <w:snapToGrid w:val="0"/>
        <w:spacing w:line="300" w:lineRule="exact"/>
        <w:ind w:left="426" w:hanging="426"/>
        <w:rPr>
          <w:rFonts w:ascii="Times New Roman" w:eastAsia="宋体" w:hAnsi="Times New Roman" w:cs="Times New Roman"/>
          <w:sz w:val="16"/>
          <w:szCs w:val="16"/>
        </w:rPr>
      </w:pPr>
      <w:r w:rsidRPr="000012EE">
        <w:rPr>
          <w:rFonts w:ascii="Times New Roman" w:eastAsia="宋体" w:hAnsi="Times New Roman" w:cs="Times New Roman"/>
          <w:sz w:val="16"/>
          <w:szCs w:val="16"/>
        </w:rPr>
        <w:t>Ma H L,</w:t>
      </w:r>
      <w:r w:rsidR="00AF4941" w:rsidRPr="000012EE">
        <w:rPr>
          <w:rFonts w:ascii="Times New Roman" w:eastAsia="宋体" w:hAnsi="Times New Roman" w:cs="Times New Roman"/>
          <w:sz w:val="16"/>
          <w:szCs w:val="16"/>
        </w:rPr>
        <w:t xml:space="preserve"> </w:t>
      </w:r>
      <w:r w:rsidRPr="000012EE">
        <w:rPr>
          <w:rFonts w:ascii="Times New Roman" w:eastAsia="宋体" w:hAnsi="Times New Roman" w:cs="Times New Roman"/>
          <w:sz w:val="16"/>
          <w:szCs w:val="16"/>
        </w:rPr>
        <w:t>Wang Z L and Li H J.</w:t>
      </w:r>
      <w:r w:rsidR="00AF4941" w:rsidRPr="000012EE">
        <w:rPr>
          <w:rFonts w:ascii="Times New Roman" w:eastAsia="宋体" w:hAnsi="Times New Roman" w:cs="Times New Roman"/>
          <w:sz w:val="16"/>
          <w:szCs w:val="16"/>
        </w:rPr>
        <w:t xml:space="preserve"> 2019. </w:t>
      </w:r>
      <w:r w:rsidRPr="000012EE">
        <w:rPr>
          <w:rFonts w:ascii="Times New Roman" w:eastAsia="宋体" w:hAnsi="Times New Roman" w:cs="Times New Roman"/>
          <w:sz w:val="16"/>
          <w:szCs w:val="16"/>
        </w:rPr>
        <w:t xml:space="preserve">2010-2016 Urban Spatial Expansion Research in </w:t>
      </w:r>
      <w:proofErr w:type="spellStart"/>
      <w:r w:rsidRPr="000012EE">
        <w:rPr>
          <w:rFonts w:ascii="Times New Roman" w:eastAsia="宋体" w:hAnsi="Times New Roman" w:cs="Times New Roman"/>
          <w:sz w:val="16"/>
          <w:szCs w:val="16"/>
        </w:rPr>
        <w:t>Gaoling</w:t>
      </w:r>
      <w:proofErr w:type="spellEnd"/>
      <w:r w:rsidRPr="000012EE">
        <w:rPr>
          <w:rFonts w:ascii="Times New Roman" w:eastAsia="宋体" w:hAnsi="Times New Roman" w:cs="Times New Roman"/>
          <w:sz w:val="16"/>
          <w:szCs w:val="16"/>
        </w:rPr>
        <w:t xml:space="preserve"> District Based on Multi-source Remote Sensing Images and Geographical National Conditions Monitoring Technology</w:t>
      </w:r>
      <w:r w:rsidR="00AF4941" w:rsidRPr="000012EE">
        <w:rPr>
          <w:rFonts w:ascii="Times New Roman" w:eastAsia="宋体" w:hAnsi="Times New Roman" w:cs="Times New Roman"/>
          <w:sz w:val="16"/>
          <w:szCs w:val="16"/>
        </w:rPr>
        <w:t xml:space="preserve">. </w:t>
      </w:r>
      <w:r w:rsidR="00540415" w:rsidRPr="000012EE">
        <w:rPr>
          <w:rFonts w:ascii="Times New Roman" w:eastAsia="宋体" w:hAnsi="Times New Roman" w:cs="Times New Roman"/>
          <w:sz w:val="16"/>
          <w:szCs w:val="16"/>
        </w:rPr>
        <w:t xml:space="preserve">Surveying and </w:t>
      </w:r>
      <w:r w:rsidR="00540415" w:rsidRPr="000012EE">
        <w:rPr>
          <w:rFonts w:ascii="Times New Roman" w:eastAsia="宋体" w:hAnsi="Times New Roman" w:cs="Times New Roman"/>
          <w:sz w:val="16"/>
          <w:szCs w:val="16"/>
        </w:rPr>
        <w:lastRenderedPageBreak/>
        <w:t>mapping technical equipmen</w:t>
      </w:r>
      <w:r w:rsidR="00AF4941" w:rsidRPr="000012EE">
        <w:rPr>
          <w:rFonts w:ascii="Times New Roman" w:eastAsia="宋体" w:hAnsi="Times New Roman" w:cs="Times New Roman"/>
          <w:sz w:val="16"/>
          <w:szCs w:val="16"/>
        </w:rPr>
        <w:t>t, 2019(2):20-24 (</w:t>
      </w:r>
      <w:r w:rsidR="00B63CAF" w:rsidRPr="000012EE">
        <w:rPr>
          <w:rFonts w:ascii="Times New Roman" w:eastAsia="宋体" w:hAnsi="Times New Roman" w:cs="Times New Roman"/>
          <w:sz w:val="16"/>
          <w:szCs w:val="16"/>
        </w:rPr>
        <w:t>马红利</w:t>
      </w:r>
      <w:r w:rsidR="00B63CAF" w:rsidRPr="000012EE">
        <w:rPr>
          <w:rFonts w:ascii="Times New Roman" w:eastAsia="宋体" w:hAnsi="Times New Roman" w:cs="Times New Roman"/>
          <w:sz w:val="16"/>
          <w:szCs w:val="16"/>
        </w:rPr>
        <w:t>,</w:t>
      </w:r>
      <w:r w:rsidR="00B63CAF" w:rsidRPr="000012EE">
        <w:rPr>
          <w:rFonts w:ascii="Times New Roman" w:eastAsia="宋体" w:hAnsi="Times New Roman" w:cs="Times New Roman"/>
          <w:sz w:val="16"/>
          <w:szCs w:val="16"/>
        </w:rPr>
        <w:t>王祖亮</w:t>
      </w:r>
      <w:r w:rsidR="00B63CAF" w:rsidRPr="000012EE">
        <w:rPr>
          <w:rFonts w:ascii="Times New Roman" w:eastAsia="宋体" w:hAnsi="Times New Roman" w:cs="Times New Roman"/>
          <w:sz w:val="16"/>
          <w:szCs w:val="16"/>
        </w:rPr>
        <w:t>,</w:t>
      </w:r>
      <w:r w:rsidR="00B63CAF" w:rsidRPr="000012EE">
        <w:rPr>
          <w:rFonts w:ascii="Times New Roman" w:eastAsia="宋体" w:hAnsi="Times New Roman" w:cs="Times New Roman"/>
          <w:sz w:val="16"/>
          <w:szCs w:val="16"/>
        </w:rPr>
        <w:t>李宏建</w:t>
      </w:r>
      <w:r w:rsidR="00B63CAF" w:rsidRPr="000012EE">
        <w:rPr>
          <w:rFonts w:ascii="Times New Roman" w:eastAsia="宋体" w:hAnsi="Times New Roman" w:cs="Times New Roman"/>
          <w:sz w:val="16"/>
          <w:szCs w:val="16"/>
        </w:rPr>
        <w:t>.</w:t>
      </w:r>
      <w:r w:rsidR="00A22070">
        <w:rPr>
          <w:rFonts w:ascii="Times New Roman" w:eastAsia="宋体" w:hAnsi="Times New Roman" w:cs="Times New Roman" w:hint="eastAsia"/>
          <w:sz w:val="16"/>
          <w:szCs w:val="16"/>
        </w:rPr>
        <w:t>2019.</w:t>
      </w:r>
      <w:r w:rsidR="00B63CAF" w:rsidRPr="000012EE">
        <w:rPr>
          <w:rFonts w:ascii="Times New Roman" w:eastAsia="宋体" w:hAnsi="Times New Roman" w:cs="Times New Roman"/>
          <w:sz w:val="16"/>
          <w:szCs w:val="16"/>
        </w:rPr>
        <w:t>基于多源遥感影像和</w:t>
      </w:r>
      <w:proofErr w:type="gramStart"/>
      <w:r w:rsidR="00B63CAF" w:rsidRPr="000012EE">
        <w:rPr>
          <w:rFonts w:ascii="Times New Roman" w:eastAsia="宋体" w:hAnsi="Times New Roman" w:cs="Times New Roman"/>
          <w:sz w:val="16"/>
          <w:szCs w:val="16"/>
        </w:rPr>
        <w:t>地理国情</w:t>
      </w:r>
      <w:proofErr w:type="gramEnd"/>
      <w:r w:rsidR="00B63CAF" w:rsidRPr="000012EE">
        <w:rPr>
          <w:rFonts w:ascii="Times New Roman" w:eastAsia="宋体" w:hAnsi="Times New Roman" w:cs="Times New Roman"/>
          <w:sz w:val="16"/>
          <w:szCs w:val="16"/>
        </w:rPr>
        <w:t>监测技术的高陵区</w:t>
      </w:r>
      <w:r w:rsidR="00B63CAF" w:rsidRPr="000012EE">
        <w:rPr>
          <w:rFonts w:ascii="Times New Roman" w:eastAsia="宋体" w:hAnsi="Times New Roman" w:cs="Times New Roman"/>
          <w:sz w:val="16"/>
          <w:szCs w:val="16"/>
        </w:rPr>
        <w:t>2010-2016</w:t>
      </w:r>
      <w:r w:rsidR="00B63CAF" w:rsidRPr="000012EE">
        <w:rPr>
          <w:rFonts w:ascii="Times New Roman" w:eastAsia="宋体" w:hAnsi="Times New Roman" w:cs="Times New Roman"/>
          <w:sz w:val="16"/>
          <w:szCs w:val="16"/>
        </w:rPr>
        <w:t>年城镇空间扩展研究</w:t>
      </w:r>
      <w:r w:rsidR="00B63CAF" w:rsidRPr="000012EE">
        <w:rPr>
          <w:rFonts w:ascii="Times New Roman" w:eastAsia="宋体" w:hAnsi="Times New Roman" w:cs="Times New Roman"/>
          <w:sz w:val="16"/>
          <w:szCs w:val="16"/>
        </w:rPr>
        <w:t xml:space="preserve">. </w:t>
      </w:r>
      <w:r w:rsidR="00B63CAF" w:rsidRPr="000012EE">
        <w:rPr>
          <w:rFonts w:ascii="Times New Roman" w:eastAsia="宋体" w:hAnsi="Times New Roman" w:cs="Times New Roman"/>
          <w:sz w:val="16"/>
          <w:szCs w:val="16"/>
        </w:rPr>
        <w:t>测绘技术装备</w:t>
      </w:r>
      <w:r w:rsidR="00B63CAF" w:rsidRPr="000012EE">
        <w:rPr>
          <w:rFonts w:ascii="Times New Roman" w:eastAsia="宋体" w:hAnsi="Times New Roman" w:cs="Times New Roman"/>
          <w:sz w:val="16"/>
          <w:szCs w:val="16"/>
        </w:rPr>
        <w:t>, 2019</w:t>
      </w:r>
      <w:r w:rsidR="00AF4941" w:rsidRPr="000012EE">
        <w:rPr>
          <w:rFonts w:ascii="Times New Roman" w:eastAsia="宋体" w:hAnsi="Times New Roman" w:cs="Times New Roman"/>
          <w:sz w:val="16"/>
          <w:szCs w:val="16"/>
        </w:rPr>
        <w:t>(</w:t>
      </w:r>
      <w:r w:rsidR="00B63CAF" w:rsidRPr="000012EE">
        <w:rPr>
          <w:rFonts w:ascii="Times New Roman" w:eastAsia="宋体" w:hAnsi="Times New Roman" w:cs="Times New Roman"/>
          <w:sz w:val="16"/>
          <w:szCs w:val="16"/>
        </w:rPr>
        <w:t>2</w:t>
      </w:r>
      <w:r w:rsidR="00AF4941" w:rsidRPr="000012EE">
        <w:rPr>
          <w:rFonts w:ascii="Times New Roman" w:eastAsia="宋体" w:hAnsi="Times New Roman" w:cs="Times New Roman"/>
          <w:sz w:val="16"/>
          <w:szCs w:val="16"/>
        </w:rPr>
        <w:t>)</w:t>
      </w:r>
      <w:r w:rsidR="00B63CAF" w:rsidRPr="000012EE">
        <w:rPr>
          <w:rFonts w:ascii="Times New Roman" w:eastAsia="宋体" w:hAnsi="Times New Roman" w:cs="Times New Roman"/>
          <w:sz w:val="16"/>
          <w:szCs w:val="16"/>
        </w:rPr>
        <w:t>:20-24</w:t>
      </w:r>
      <w:r w:rsidR="00AF4941" w:rsidRPr="000012EE">
        <w:rPr>
          <w:rFonts w:ascii="Times New Roman" w:eastAsia="宋体" w:hAnsi="Times New Roman" w:cs="Times New Roman"/>
          <w:sz w:val="16"/>
          <w:szCs w:val="16"/>
        </w:rPr>
        <w:t>) [ DOI</w:t>
      </w:r>
      <w:r w:rsidR="00AF4941" w:rsidRPr="000012EE">
        <w:rPr>
          <w:rFonts w:ascii="Times New Roman" w:eastAsia="宋体" w:hAnsi="Times New Roman" w:cs="Times New Roman"/>
          <w:sz w:val="16"/>
          <w:szCs w:val="16"/>
        </w:rPr>
        <w:t>：</w:t>
      </w:r>
      <w:r w:rsidR="00AF4941" w:rsidRPr="000012EE">
        <w:rPr>
          <w:rFonts w:ascii="Times New Roman" w:eastAsia="宋体" w:hAnsi="Times New Roman" w:cs="Times New Roman"/>
          <w:sz w:val="16"/>
          <w:szCs w:val="16"/>
        </w:rPr>
        <w:t>10.3969/j.issn.1674-4950.2019.02.006]</w:t>
      </w:r>
    </w:p>
    <w:p w14:paraId="5666EF34" w14:textId="7549F529" w:rsidR="00E71E5F" w:rsidRPr="000012EE" w:rsidRDefault="00E71E5F" w:rsidP="0010719C">
      <w:pPr>
        <w:tabs>
          <w:tab w:val="left" w:pos="0"/>
        </w:tabs>
        <w:snapToGrid w:val="0"/>
        <w:spacing w:line="300" w:lineRule="exact"/>
        <w:ind w:left="407" w:hanging="407"/>
        <w:rPr>
          <w:rFonts w:ascii="Times New Roman" w:hAnsi="Times New Roman" w:cs="Times New Roman"/>
          <w:sz w:val="16"/>
          <w:szCs w:val="16"/>
        </w:rPr>
      </w:pPr>
      <w:r w:rsidRPr="000012EE">
        <w:rPr>
          <w:rFonts w:ascii="Times New Roman" w:hAnsi="Times New Roman" w:cs="Times New Roman"/>
          <w:sz w:val="16"/>
          <w:szCs w:val="16"/>
        </w:rPr>
        <w:t xml:space="preserve">Mishkin D, </w:t>
      </w:r>
      <w:proofErr w:type="spellStart"/>
      <w:r w:rsidRPr="000012EE">
        <w:rPr>
          <w:rFonts w:ascii="Times New Roman" w:hAnsi="Times New Roman" w:cs="Times New Roman"/>
          <w:sz w:val="16"/>
          <w:szCs w:val="16"/>
        </w:rPr>
        <w:t>Sergievskiy</w:t>
      </w:r>
      <w:proofErr w:type="spellEnd"/>
      <w:r w:rsidRPr="000012EE">
        <w:rPr>
          <w:rFonts w:ascii="Times New Roman" w:hAnsi="Times New Roman" w:cs="Times New Roman"/>
          <w:sz w:val="16"/>
          <w:szCs w:val="16"/>
        </w:rPr>
        <w:t xml:space="preserve"> N, </w:t>
      </w:r>
      <w:proofErr w:type="spellStart"/>
      <w:r w:rsidRPr="000012EE">
        <w:rPr>
          <w:rFonts w:ascii="Times New Roman" w:hAnsi="Times New Roman" w:cs="Times New Roman"/>
          <w:sz w:val="16"/>
          <w:szCs w:val="16"/>
        </w:rPr>
        <w:t>Matas</w:t>
      </w:r>
      <w:proofErr w:type="spellEnd"/>
      <w:r w:rsidRPr="000012EE">
        <w:rPr>
          <w:rFonts w:ascii="Times New Roman" w:hAnsi="Times New Roman" w:cs="Times New Roman"/>
          <w:sz w:val="16"/>
          <w:szCs w:val="16"/>
        </w:rPr>
        <w:t xml:space="preserve"> J. 2017. Systematic evaluation of convolution neural network advances on the </w:t>
      </w:r>
      <w:proofErr w:type="spellStart"/>
      <w:r w:rsidRPr="000012EE">
        <w:rPr>
          <w:rFonts w:ascii="Times New Roman" w:hAnsi="Times New Roman" w:cs="Times New Roman"/>
          <w:sz w:val="16"/>
          <w:szCs w:val="16"/>
        </w:rPr>
        <w:t>Imagenet</w:t>
      </w:r>
      <w:proofErr w:type="spellEnd"/>
      <w:r w:rsidRPr="000012EE">
        <w:rPr>
          <w:rFonts w:ascii="Times New Roman" w:hAnsi="Times New Roman" w:cs="Times New Roman"/>
          <w:sz w:val="16"/>
          <w:szCs w:val="16"/>
        </w:rPr>
        <w:t>. Computer vision and image understanding, 161(</w:t>
      </w:r>
      <w:proofErr w:type="spellStart"/>
      <w:r w:rsidRPr="000012EE">
        <w:rPr>
          <w:rFonts w:ascii="Times New Roman" w:hAnsi="Times New Roman" w:cs="Times New Roman"/>
          <w:sz w:val="16"/>
          <w:szCs w:val="16"/>
        </w:rPr>
        <w:t>aug.</w:t>
      </w:r>
      <w:proofErr w:type="spellEnd"/>
      <w:r w:rsidRPr="000012EE">
        <w:rPr>
          <w:rFonts w:ascii="Times New Roman" w:hAnsi="Times New Roman" w:cs="Times New Roman"/>
          <w:sz w:val="16"/>
          <w:szCs w:val="16"/>
        </w:rPr>
        <w:t>):11-19. [ DOI: 10.1016/j.cviu.2017.05.007]</w:t>
      </w:r>
    </w:p>
    <w:p w14:paraId="6B4B4E8F" w14:textId="3F40DD85" w:rsidR="00805B64" w:rsidRPr="000012EE" w:rsidRDefault="002F3A9B" w:rsidP="005601EF">
      <w:pPr>
        <w:tabs>
          <w:tab w:val="left" w:pos="284"/>
          <w:tab w:val="left" w:pos="407"/>
        </w:tabs>
        <w:snapToGrid w:val="0"/>
        <w:spacing w:line="300" w:lineRule="exact"/>
        <w:ind w:left="426" w:hanging="432"/>
        <w:rPr>
          <w:rFonts w:ascii="Times New Roman" w:hAnsi="Times New Roman" w:cs="Times New Roman"/>
          <w:sz w:val="16"/>
          <w:szCs w:val="16"/>
        </w:rPr>
      </w:pPr>
      <w:proofErr w:type="spellStart"/>
      <w:r w:rsidRPr="000012EE">
        <w:rPr>
          <w:rFonts w:ascii="Times New Roman" w:hAnsi="Times New Roman" w:cs="Times New Roman"/>
          <w:sz w:val="16"/>
          <w:szCs w:val="16"/>
        </w:rPr>
        <w:t>Ronneberger</w:t>
      </w:r>
      <w:proofErr w:type="spellEnd"/>
      <w:r w:rsidRPr="000012EE">
        <w:rPr>
          <w:rFonts w:ascii="Times New Roman" w:hAnsi="Times New Roman" w:cs="Times New Roman"/>
          <w:sz w:val="16"/>
          <w:szCs w:val="16"/>
        </w:rPr>
        <w:t xml:space="preserve">, Olaf, Fischer, Philipp, </w:t>
      </w:r>
      <w:proofErr w:type="spellStart"/>
      <w:r w:rsidRPr="000012EE">
        <w:rPr>
          <w:rFonts w:ascii="Times New Roman" w:hAnsi="Times New Roman" w:cs="Times New Roman"/>
          <w:sz w:val="16"/>
          <w:szCs w:val="16"/>
        </w:rPr>
        <w:t>Brox</w:t>
      </w:r>
      <w:proofErr w:type="spellEnd"/>
      <w:r w:rsidR="00802DA3" w:rsidRPr="000012EE">
        <w:rPr>
          <w:rFonts w:ascii="Times New Roman" w:hAnsi="Times New Roman" w:cs="Times New Roman"/>
          <w:sz w:val="16"/>
          <w:szCs w:val="16"/>
        </w:rPr>
        <w:t xml:space="preserve"> and</w:t>
      </w:r>
      <w:r w:rsidRPr="000012EE">
        <w:rPr>
          <w:rFonts w:ascii="Times New Roman" w:hAnsi="Times New Roman" w:cs="Times New Roman"/>
          <w:sz w:val="16"/>
          <w:szCs w:val="16"/>
        </w:rPr>
        <w:t xml:space="preserve"> Thomas. </w:t>
      </w:r>
      <w:r w:rsidR="00DA3ED6" w:rsidRPr="000012EE">
        <w:rPr>
          <w:rFonts w:ascii="Times New Roman" w:hAnsi="Times New Roman" w:cs="Times New Roman"/>
          <w:sz w:val="16"/>
          <w:szCs w:val="16"/>
        </w:rPr>
        <w:t xml:space="preserve">2015. </w:t>
      </w:r>
      <w:r w:rsidR="00C74FB3">
        <w:rPr>
          <w:rFonts w:ascii="Times New Roman" w:hAnsi="Times New Roman" w:cs="Times New Roman"/>
          <w:sz w:val="16"/>
          <w:szCs w:val="16"/>
        </w:rPr>
        <w:t>U-Net</w:t>
      </w:r>
      <w:r w:rsidRPr="000012EE">
        <w:rPr>
          <w:rFonts w:ascii="Times New Roman" w:hAnsi="Times New Roman" w:cs="Times New Roman"/>
          <w:sz w:val="16"/>
          <w:szCs w:val="16"/>
        </w:rPr>
        <w:t>: Convolutional Networks for Biomedical Image Segmentation. Lecture Notes in Computer Science,</w:t>
      </w:r>
      <w:r w:rsidR="00A426A5" w:rsidRPr="000012EE">
        <w:rPr>
          <w:rFonts w:ascii="Times New Roman" w:hAnsi="Times New Roman" w:cs="Times New Roman"/>
          <w:sz w:val="16"/>
          <w:szCs w:val="16"/>
        </w:rPr>
        <w:t xml:space="preserve"> </w:t>
      </w:r>
      <w:r w:rsidRPr="000012EE">
        <w:rPr>
          <w:rFonts w:ascii="Times New Roman" w:hAnsi="Times New Roman" w:cs="Times New Roman"/>
          <w:sz w:val="16"/>
          <w:szCs w:val="16"/>
        </w:rPr>
        <w:t>11(18):</w:t>
      </w:r>
      <w:r w:rsidRPr="000012EE">
        <w:rPr>
          <w:rFonts w:ascii="Times New Roman" w:hAnsi="Times New Roman" w:cs="Times New Roman"/>
          <w:color w:val="333333"/>
          <w:spacing w:val="4"/>
          <w:sz w:val="16"/>
          <w:szCs w:val="16"/>
        </w:rPr>
        <w:t xml:space="preserve"> 234-241</w:t>
      </w:r>
      <w:r w:rsidRPr="000012EE">
        <w:rPr>
          <w:rFonts w:ascii="Times New Roman" w:hAnsi="Times New Roman" w:cs="Times New Roman"/>
          <w:sz w:val="16"/>
          <w:szCs w:val="16"/>
        </w:rPr>
        <w:t>.</w:t>
      </w:r>
      <w:r w:rsidR="00DA3ED6" w:rsidRPr="000012EE">
        <w:rPr>
          <w:rFonts w:ascii="Times New Roman" w:hAnsi="Times New Roman" w:cs="Times New Roman"/>
          <w:sz w:val="16"/>
          <w:szCs w:val="16"/>
        </w:rPr>
        <w:t xml:space="preserve"> [ DOI: 10.1007/978-3-319-24574-4_28]</w:t>
      </w:r>
    </w:p>
    <w:p w14:paraId="079A7131" w14:textId="5B7AF3CB" w:rsidR="00710C22" w:rsidRPr="000012EE" w:rsidRDefault="00061B5D" w:rsidP="002F3A9B">
      <w:pPr>
        <w:tabs>
          <w:tab w:val="left" w:pos="426"/>
        </w:tabs>
        <w:snapToGrid w:val="0"/>
        <w:spacing w:line="300" w:lineRule="exact"/>
        <w:ind w:left="407" w:hanging="407"/>
        <w:rPr>
          <w:rFonts w:ascii="Times New Roman" w:hAnsi="Times New Roman" w:cs="Times New Roman"/>
          <w:sz w:val="16"/>
          <w:szCs w:val="16"/>
        </w:rPr>
      </w:pPr>
      <w:proofErr w:type="spellStart"/>
      <w:r w:rsidRPr="000012EE">
        <w:rPr>
          <w:rFonts w:ascii="Times New Roman" w:hAnsi="Times New Roman" w:cs="Times New Roman"/>
          <w:sz w:val="16"/>
          <w:szCs w:val="16"/>
        </w:rPr>
        <w:t>Rakhlin</w:t>
      </w:r>
      <w:proofErr w:type="spellEnd"/>
      <w:r w:rsidRPr="000012EE">
        <w:rPr>
          <w:rFonts w:ascii="Times New Roman" w:hAnsi="Times New Roman" w:cs="Times New Roman"/>
          <w:sz w:val="16"/>
          <w:szCs w:val="16"/>
        </w:rPr>
        <w:t xml:space="preserve"> A, </w:t>
      </w:r>
      <w:proofErr w:type="spellStart"/>
      <w:r w:rsidRPr="000012EE">
        <w:rPr>
          <w:rFonts w:ascii="Times New Roman" w:hAnsi="Times New Roman" w:cs="Times New Roman"/>
          <w:sz w:val="16"/>
          <w:szCs w:val="16"/>
        </w:rPr>
        <w:t>Davydow</w:t>
      </w:r>
      <w:proofErr w:type="spellEnd"/>
      <w:r w:rsidRPr="000012EE">
        <w:rPr>
          <w:rFonts w:ascii="Times New Roman" w:hAnsi="Times New Roman" w:cs="Times New Roman"/>
          <w:sz w:val="16"/>
          <w:szCs w:val="16"/>
        </w:rPr>
        <w:t xml:space="preserve"> A </w:t>
      </w:r>
      <w:r w:rsidR="00802DA3" w:rsidRPr="000012EE">
        <w:rPr>
          <w:rFonts w:ascii="Times New Roman" w:hAnsi="Times New Roman" w:cs="Times New Roman"/>
          <w:sz w:val="16"/>
          <w:szCs w:val="16"/>
        </w:rPr>
        <w:t>and</w:t>
      </w:r>
      <w:r w:rsidRPr="000012EE">
        <w:rPr>
          <w:rFonts w:ascii="Times New Roman" w:hAnsi="Times New Roman" w:cs="Times New Roman"/>
          <w:sz w:val="16"/>
          <w:szCs w:val="16"/>
        </w:rPr>
        <w:t xml:space="preserve"> </w:t>
      </w:r>
      <w:proofErr w:type="spellStart"/>
      <w:r w:rsidRPr="000012EE">
        <w:rPr>
          <w:rFonts w:ascii="Times New Roman" w:hAnsi="Times New Roman" w:cs="Times New Roman"/>
          <w:sz w:val="16"/>
          <w:szCs w:val="16"/>
        </w:rPr>
        <w:t>Nikolenko</w:t>
      </w:r>
      <w:proofErr w:type="spellEnd"/>
      <w:r w:rsidRPr="000012EE">
        <w:rPr>
          <w:rFonts w:ascii="Times New Roman" w:hAnsi="Times New Roman" w:cs="Times New Roman"/>
          <w:sz w:val="16"/>
          <w:szCs w:val="16"/>
        </w:rPr>
        <w:t xml:space="preserve"> S. 2018. Land Cover Classification from Satellite Imagery with </w:t>
      </w:r>
      <w:r w:rsidR="00C74FB3">
        <w:rPr>
          <w:rFonts w:ascii="Times New Roman" w:hAnsi="Times New Roman" w:cs="Times New Roman"/>
          <w:sz w:val="16"/>
          <w:szCs w:val="16"/>
        </w:rPr>
        <w:t>U-Net</w:t>
      </w:r>
      <w:r w:rsidRPr="000012EE">
        <w:rPr>
          <w:rFonts w:ascii="Times New Roman" w:hAnsi="Times New Roman" w:cs="Times New Roman"/>
          <w:sz w:val="16"/>
          <w:szCs w:val="16"/>
        </w:rPr>
        <w:t xml:space="preserve"> and </w:t>
      </w:r>
      <w:proofErr w:type="spellStart"/>
      <w:r w:rsidRPr="000012EE">
        <w:rPr>
          <w:rFonts w:ascii="Times New Roman" w:hAnsi="Times New Roman" w:cs="Times New Roman"/>
          <w:sz w:val="16"/>
          <w:szCs w:val="16"/>
        </w:rPr>
        <w:t>Lovász-Softmax</w:t>
      </w:r>
      <w:proofErr w:type="spellEnd"/>
      <w:r w:rsidRPr="000012EE">
        <w:rPr>
          <w:rFonts w:ascii="Times New Roman" w:hAnsi="Times New Roman" w:cs="Times New Roman"/>
          <w:sz w:val="16"/>
          <w:szCs w:val="16"/>
        </w:rPr>
        <w:t xml:space="preserve"> Loss// 2018</w:t>
      </w:r>
      <w:r w:rsidR="00A74185" w:rsidRPr="000012EE">
        <w:rPr>
          <w:rFonts w:ascii="Times New Roman" w:hAnsi="Times New Roman" w:cs="Times New Roman"/>
          <w:sz w:val="16"/>
          <w:szCs w:val="16"/>
        </w:rPr>
        <w:t xml:space="preserve"> </w:t>
      </w:r>
      <w:r w:rsidRPr="000012EE">
        <w:rPr>
          <w:rFonts w:ascii="Times New Roman" w:hAnsi="Times New Roman" w:cs="Times New Roman"/>
          <w:sz w:val="16"/>
          <w:szCs w:val="16"/>
        </w:rPr>
        <w:t xml:space="preserve">CVF Conference on Computer Vision and Pattern Recognition Workshops (CVPRW). </w:t>
      </w:r>
      <w:r w:rsidR="00863592" w:rsidRPr="000012EE">
        <w:rPr>
          <w:rFonts w:ascii="Times New Roman" w:hAnsi="Times New Roman" w:cs="Times New Roman"/>
          <w:sz w:val="16"/>
          <w:szCs w:val="16"/>
        </w:rPr>
        <w:t>Piscataway: IEEE:</w:t>
      </w:r>
      <w:r w:rsidR="002F514B" w:rsidRPr="000012EE">
        <w:rPr>
          <w:rFonts w:ascii="Times New Roman" w:hAnsi="Times New Roman" w:cs="Times New Roman"/>
          <w:sz w:val="16"/>
          <w:szCs w:val="16"/>
        </w:rPr>
        <w:t xml:space="preserve"> 262-266 [ DOI: 10.1109/CVPRW.2018.00048]</w:t>
      </w:r>
    </w:p>
    <w:p w14:paraId="766FBD72" w14:textId="07B23DDB" w:rsidR="0010719C" w:rsidRDefault="0010719C" w:rsidP="0010719C">
      <w:pPr>
        <w:tabs>
          <w:tab w:val="left" w:pos="426"/>
        </w:tabs>
        <w:snapToGrid w:val="0"/>
        <w:spacing w:line="300" w:lineRule="exact"/>
        <w:ind w:left="407" w:hanging="407"/>
        <w:rPr>
          <w:rFonts w:ascii="Times New Roman" w:hAnsi="Times New Roman" w:cs="Times New Roman"/>
          <w:sz w:val="16"/>
          <w:szCs w:val="16"/>
        </w:rPr>
      </w:pPr>
      <w:r w:rsidRPr="000012EE">
        <w:rPr>
          <w:rFonts w:ascii="Times New Roman" w:hAnsi="Times New Roman" w:cs="Times New Roman"/>
          <w:sz w:val="16"/>
          <w:szCs w:val="16"/>
        </w:rPr>
        <w:t xml:space="preserve">Roy A G, </w:t>
      </w:r>
      <w:proofErr w:type="spellStart"/>
      <w:r w:rsidRPr="000012EE">
        <w:rPr>
          <w:rFonts w:ascii="Times New Roman" w:hAnsi="Times New Roman" w:cs="Times New Roman"/>
          <w:sz w:val="16"/>
          <w:szCs w:val="16"/>
        </w:rPr>
        <w:t>Navab</w:t>
      </w:r>
      <w:proofErr w:type="spellEnd"/>
      <w:r w:rsidRPr="000012EE">
        <w:rPr>
          <w:rFonts w:ascii="Times New Roman" w:hAnsi="Times New Roman" w:cs="Times New Roman"/>
          <w:sz w:val="16"/>
          <w:szCs w:val="16"/>
        </w:rPr>
        <w:t xml:space="preserve"> N and </w:t>
      </w:r>
      <w:proofErr w:type="spellStart"/>
      <w:r w:rsidRPr="000012EE">
        <w:rPr>
          <w:rFonts w:ascii="Times New Roman" w:hAnsi="Times New Roman" w:cs="Times New Roman"/>
          <w:sz w:val="16"/>
          <w:szCs w:val="16"/>
        </w:rPr>
        <w:t>Wachinger</w:t>
      </w:r>
      <w:proofErr w:type="spellEnd"/>
      <w:r w:rsidRPr="000012EE">
        <w:rPr>
          <w:rFonts w:ascii="Times New Roman" w:hAnsi="Times New Roman" w:cs="Times New Roman"/>
          <w:sz w:val="16"/>
          <w:szCs w:val="16"/>
        </w:rPr>
        <w:t xml:space="preserve"> C. 2018. Concurrent Spatial and Channel Squeeze &amp; Excitation in Fully Convolutional Networks// 2018 International Conference on Medical Image Computing and Computer-Assisted Intervention. Granada: IEEE: 421-429 [ DOI: 10.1007/978-3-030-00928-1_48]</w:t>
      </w:r>
    </w:p>
    <w:p w14:paraId="453F5EE8" w14:textId="08AA5ABC" w:rsidR="00BD6C28" w:rsidRPr="00BD6C28" w:rsidRDefault="00BD6C28" w:rsidP="00BD6C28">
      <w:pPr>
        <w:tabs>
          <w:tab w:val="left" w:pos="142"/>
          <w:tab w:val="left" w:pos="426"/>
        </w:tabs>
        <w:snapToGrid w:val="0"/>
        <w:spacing w:line="300" w:lineRule="exact"/>
        <w:ind w:left="426" w:hanging="426"/>
        <w:rPr>
          <w:rFonts w:ascii="Times New Roman" w:eastAsia="宋体" w:hAnsi="Times New Roman" w:cs="Times New Roman"/>
          <w:sz w:val="16"/>
          <w:szCs w:val="16"/>
        </w:rPr>
      </w:pPr>
      <w:proofErr w:type="spellStart"/>
      <w:r w:rsidRPr="002157EB">
        <w:rPr>
          <w:rFonts w:ascii="Times New Roman" w:eastAsia="宋体" w:hAnsi="Times New Roman" w:cs="Times New Roman"/>
          <w:sz w:val="16"/>
          <w:szCs w:val="16"/>
        </w:rPr>
        <w:t>Su</w:t>
      </w:r>
      <w:proofErr w:type="spellEnd"/>
      <w:r w:rsidRPr="002157EB">
        <w:rPr>
          <w:rFonts w:ascii="Times New Roman" w:eastAsia="宋体" w:hAnsi="Times New Roman" w:cs="Times New Roman"/>
          <w:sz w:val="16"/>
          <w:szCs w:val="16"/>
        </w:rPr>
        <w:t xml:space="preserve"> J M, Yang L X, Jing W P. 2019. </w:t>
      </w:r>
      <w:r w:rsidR="00C74FB3">
        <w:rPr>
          <w:rFonts w:ascii="Times New Roman" w:eastAsia="宋体" w:hAnsi="Times New Roman" w:cs="Times New Roman"/>
          <w:sz w:val="16"/>
          <w:szCs w:val="16"/>
        </w:rPr>
        <w:t>U-Net</w:t>
      </w:r>
      <w:r w:rsidRPr="002157EB">
        <w:rPr>
          <w:rFonts w:ascii="Times New Roman" w:eastAsia="宋体" w:hAnsi="Times New Roman" w:cs="Times New Roman"/>
          <w:sz w:val="16"/>
          <w:szCs w:val="16"/>
        </w:rPr>
        <w:t>-based semantic segmentation method for high-resolution remote sensing images. Computer Engineering and Application, 55(07):207-213(</w:t>
      </w:r>
      <w:r w:rsidRPr="002157EB">
        <w:rPr>
          <w:rFonts w:ascii="Times New Roman" w:eastAsia="宋体" w:hAnsi="Times New Roman" w:cs="Times New Roman" w:hint="eastAsia"/>
          <w:sz w:val="16"/>
          <w:szCs w:val="16"/>
        </w:rPr>
        <w:t>苏健民</w:t>
      </w:r>
      <w:r w:rsidRPr="002157EB">
        <w:rPr>
          <w:rFonts w:ascii="Times New Roman" w:eastAsia="宋体" w:hAnsi="Times New Roman" w:cs="Times New Roman"/>
          <w:sz w:val="16"/>
          <w:szCs w:val="16"/>
        </w:rPr>
        <w:t>,</w:t>
      </w:r>
      <w:r w:rsidRPr="002157EB">
        <w:rPr>
          <w:rFonts w:ascii="Times New Roman" w:eastAsia="宋体" w:hAnsi="Times New Roman" w:cs="Times New Roman"/>
          <w:sz w:val="16"/>
          <w:szCs w:val="16"/>
        </w:rPr>
        <w:t>杨岚心</w:t>
      </w:r>
      <w:r w:rsidRPr="002157EB">
        <w:rPr>
          <w:rFonts w:ascii="Times New Roman" w:eastAsia="宋体" w:hAnsi="Times New Roman" w:cs="Times New Roman"/>
          <w:sz w:val="16"/>
          <w:szCs w:val="16"/>
        </w:rPr>
        <w:t>,</w:t>
      </w:r>
      <w:r w:rsidRPr="002157EB">
        <w:rPr>
          <w:rFonts w:ascii="Times New Roman" w:eastAsia="宋体" w:hAnsi="Times New Roman" w:cs="Times New Roman"/>
          <w:sz w:val="16"/>
          <w:szCs w:val="16"/>
        </w:rPr>
        <w:t>景维鹏</w:t>
      </w:r>
      <w:r w:rsidRPr="002157EB">
        <w:rPr>
          <w:rFonts w:ascii="Times New Roman" w:eastAsia="宋体" w:hAnsi="Times New Roman" w:cs="Times New Roman"/>
          <w:sz w:val="16"/>
          <w:szCs w:val="16"/>
        </w:rPr>
        <w:t>. 2019.</w:t>
      </w:r>
      <w:r w:rsidRPr="002157EB">
        <w:rPr>
          <w:rFonts w:ascii="Times New Roman" w:eastAsia="宋体" w:hAnsi="Times New Roman" w:cs="Times New Roman"/>
          <w:sz w:val="16"/>
          <w:szCs w:val="16"/>
        </w:rPr>
        <w:t>基于</w:t>
      </w:r>
      <w:r w:rsidR="00C74FB3">
        <w:rPr>
          <w:rFonts w:ascii="Times New Roman" w:eastAsia="宋体" w:hAnsi="Times New Roman" w:cs="Times New Roman"/>
          <w:sz w:val="16"/>
          <w:szCs w:val="16"/>
        </w:rPr>
        <w:t>U-Net</w:t>
      </w:r>
      <w:r w:rsidRPr="002157EB">
        <w:rPr>
          <w:rFonts w:ascii="Times New Roman" w:eastAsia="宋体" w:hAnsi="Times New Roman" w:cs="Times New Roman"/>
          <w:sz w:val="16"/>
          <w:szCs w:val="16"/>
        </w:rPr>
        <w:t>的高分辨率遥感图像语义分割方法计算机工程与应用</w:t>
      </w:r>
      <w:r w:rsidRPr="002157EB">
        <w:rPr>
          <w:rFonts w:ascii="Times New Roman" w:eastAsia="宋体" w:hAnsi="Times New Roman" w:cs="Times New Roman"/>
          <w:sz w:val="16"/>
          <w:szCs w:val="16"/>
        </w:rPr>
        <w:t>, 55(07):207-213). [ DOI: 10.3778/j.issn.1002-8331.1806-0024]</w:t>
      </w:r>
    </w:p>
    <w:p w14:paraId="61E34D3D" w14:textId="693547AD" w:rsidR="00A0572E" w:rsidRPr="000012EE" w:rsidRDefault="002F3A9B" w:rsidP="00720454">
      <w:pPr>
        <w:snapToGrid w:val="0"/>
        <w:spacing w:line="300" w:lineRule="exact"/>
        <w:ind w:left="407" w:hanging="413"/>
        <w:rPr>
          <w:rFonts w:ascii="Times New Roman" w:hAnsi="Times New Roman" w:cs="Times New Roman"/>
          <w:sz w:val="16"/>
          <w:szCs w:val="16"/>
        </w:rPr>
      </w:pPr>
      <w:proofErr w:type="spellStart"/>
      <w:r w:rsidRPr="000012EE">
        <w:rPr>
          <w:rFonts w:ascii="Times New Roman" w:hAnsi="Times New Roman" w:cs="Times New Roman"/>
          <w:sz w:val="16"/>
          <w:szCs w:val="16"/>
        </w:rPr>
        <w:t>Trajdos</w:t>
      </w:r>
      <w:proofErr w:type="spellEnd"/>
      <w:r w:rsidRPr="000012EE">
        <w:rPr>
          <w:rFonts w:ascii="Times New Roman" w:hAnsi="Times New Roman" w:cs="Times New Roman"/>
          <w:sz w:val="16"/>
          <w:szCs w:val="16"/>
        </w:rPr>
        <w:t xml:space="preserve"> P </w:t>
      </w:r>
      <w:r w:rsidR="00802DA3" w:rsidRPr="000012EE">
        <w:rPr>
          <w:rFonts w:ascii="Times New Roman" w:hAnsi="Times New Roman" w:cs="Times New Roman"/>
          <w:sz w:val="16"/>
          <w:szCs w:val="16"/>
        </w:rPr>
        <w:t>and</w:t>
      </w:r>
      <w:r w:rsidRPr="000012EE">
        <w:rPr>
          <w:rFonts w:ascii="Times New Roman" w:hAnsi="Times New Roman" w:cs="Times New Roman"/>
          <w:sz w:val="16"/>
          <w:szCs w:val="16"/>
        </w:rPr>
        <w:t xml:space="preserve"> </w:t>
      </w:r>
      <w:proofErr w:type="spellStart"/>
      <w:r w:rsidRPr="000012EE">
        <w:rPr>
          <w:rFonts w:ascii="Times New Roman" w:hAnsi="Times New Roman" w:cs="Times New Roman"/>
          <w:sz w:val="16"/>
          <w:szCs w:val="16"/>
        </w:rPr>
        <w:t>Kurzynski</w:t>
      </w:r>
      <w:proofErr w:type="spellEnd"/>
      <w:r w:rsidRPr="000012EE">
        <w:rPr>
          <w:rFonts w:ascii="Times New Roman" w:hAnsi="Times New Roman" w:cs="Times New Roman"/>
          <w:sz w:val="16"/>
          <w:szCs w:val="16"/>
        </w:rPr>
        <w:t xml:space="preserve"> M. </w:t>
      </w:r>
      <w:r w:rsidR="00013F74" w:rsidRPr="000012EE">
        <w:rPr>
          <w:rFonts w:ascii="Times New Roman" w:hAnsi="Times New Roman" w:cs="Times New Roman"/>
          <w:sz w:val="16"/>
          <w:szCs w:val="16"/>
        </w:rPr>
        <w:t>201</w:t>
      </w:r>
      <w:r w:rsidR="00683606" w:rsidRPr="000012EE">
        <w:rPr>
          <w:rFonts w:ascii="Times New Roman" w:hAnsi="Times New Roman" w:cs="Times New Roman"/>
          <w:sz w:val="16"/>
          <w:szCs w:val="16"/>
        </w:rPr>
        <w:t>9</w:t>
      </w:r>
      <w:r w:rsidR="00013F74" w:rsidRPr="000012EE">
        <w:rPr>
          <w:rFonts w:ascii="Times New Roman" w:hAnsi="Times New Roman" w:cs="Times New Roman"/>
          <w:sz w:val="16"/>
          <w:szCs w:val="16"/>
        </w:rPr>
        <w:t>.</w:t>
      </w:r>
      <w:r w:rsidRPr="000012EE">
        <w:rPr>
          <w:rFonts w:ascii="Times New Roman" w:hAnsi="Times New Roman" w:cs="Times New Roman"/>
          <w:sz w:val="16"/>
          <w:szCs w:val="16"/>
        </w:rPr>
        <w:t xml:space="preserve">An approximated decision-theoretic algorithm for minimization of the Tversky </w:t>
      </w:r>
      <w:r w:rsidR="00D33F2E" w:rsidRPr="000012EE">
        <w:rPr>
          <w:rFonts w:ascii="Times New Roman" w:hAnsi="Times New Roman" w:cs="Times New Roman"/>
          <w:sz w:val="16"/>
          <w:szCs w:val="16"/>
        </w:rPr>
        <w:t>Loss</w:t>
      </w:r>
      <w:r w:rsidRPr="000012EE">
        <w:rPr>
          <w:rFonts w:ascii="Times New Roman" w:hAnsi="Times New Roman" w:cs="Times New Roman"/>
          <w:sz w:val="16"/>
          <w:szCs w:val="16"/>
        </w:rPr>
        <w:t xml:space="preserve"> under the multi-label framework. Pattern Analysis and Applications,</w:t>
      </w:r>
      <w:r w:rsidR="00013F74" w:rsidRPr="000012EE">
        <w:rPr>
          <w:rFonts w:ascii="Times New Roman" w:hAnsi="Times New Roman" w:cs="Times New Roman"/>
          <w:sz w:val="16"/>
          <w:szCs w:val="16"/>
        </w:rPr>
        <w:t xml:space="preserve"> 22(2): 389-416) [ DOI: 10.1007/S10044-017-0651-6]</w:t>
      </w:r>
    </w:p>
    <w:p w14:paraId="2DF9B953" w14:textId="65C1A761" w:rsidR="00386C30" w:rsidRDefault="00BA5BA5" w:rsidP="002157EB">
      <w:pPr>
        <w:tabs>
          <w:tab w:val="left" w:pos="142"/>
          <w:tab w:val="left" w:pos="426"/>
        </w:tabs>
        <w:snapToGrid w:val="0"/>
        <w:spacing w:line="300" w:lineRule="exact"/>
        <w:ind w:left="426" w:hanging="426"/>
        <w:rPr>
          <w:rFonts w:ascii="Times New Roman" w:hAnsi="Times New Roman" w:cs="Times New Roman"/>
          <w:sz w:val="16"/>
          <w:szCs w:val="16"/>
        </w:rPr>
      </w:pPr>
      <w:r w:rsidRPr="00BA5BA5">
        <w:rPr>
          <w:rFonts w:ascii="Times New Roman" w:eastAsia="宋体" w:hAnsi="Times New Roman" w:cs="Times New Roman"/>
          <w:sz w:val="16"/>
          <w:szCs w:val="16"/>
        </w:rPr>
        <w:t xml:space="preserve">Zhou, </w:t>
      </w:r>
      <w:proofErr w:type="spellStart"/>
      <w:r w:rsidRPr="00BA5BA5">
        <w:rPr>
          <w:rFonts w:ascii="Times New Roman" w:eastAsia="宋体" w:hAnsi="Times New Roman" w:cs="Times New Roman"/>
          <w:sz w:val="16"/>
          <w:szCs w:val="16"/>
        </w:rPr>
        <w:t>Zongwei</w:t>
      </w:r>
      <w:proofErr w:type="spellEnd"/>
      <w:r w:rsidR="00D21BC2">
        <w:rPr>
          <w:rFonts w:ascii="Times New Roman" w:eastAsia="宋体" w:hAnsi="Times New Roman" w:cs="Times New Roman"/>
          <w:sz w:val="16"/>
          <w:szCs w:val="16"/>
        </w:rPr>
        <w:t xml:space="preserve"> </w:t>
      </w:r>
      <w:proofErr w:type="gramStart"/>
      <w:r w:rsidR="00651762">
        <w:rPr>
          <w:rFonts w:ascii="Times New Roman" w:eastAsia="宋体" w:hAnsi="Times New Roman" w:cs="Times New Roman"/>
          <w:sz w:val="16"/>
          <w:szCs w:val="16"/>
        </w:rPr>
        <w:t>and</w:t>
      </w:r>
      <w:r w:rsidRPr="00BA5BA5">
        <w:rPr>
          <w:rFonts w:ascii="Times New Roman" w:eastAsia="宋体" w:hAnsi="Times New Roman" w:cs="Times New Roman"/>
          <w:sz w:val="16"/>
          <w:szCs w:val="16"/>
        </w:rPr>
        <w:t xml:space="preserve"> et al.</w:t>
      </w:r>
      <w:proofErr w:type="gramEnd"/>
      <w:r w:rsidRPr="00BA5BA5">
        <w:rPr>
          <w:rFonts w:ascii="Times New Roman" w:eastAsia="宋体" w:hAnsi="Times New Roman" w:cs="Times New Roman"/>
          <w:sz w:val="16"/>
          <w:szCs w:val="16"/>
        </w:rPr>
        <w:t xml:space="preserve"> </w:t>
      </w:r>
      <w:r w:rsidR="006975EB">
        <w:rPr>
          <w:rFonts w:ascii="Times New Roman" w:eastAsia="宋体" w:hAnsi="Times New Roman" w:cs="Times New Roman"/>
          <w:sz w:val="16"/>
          <w:szCs w:val="16"/>
        </w:rPr>
        <w:t>2020</w:t>
      </w:r>
      <w:r w:rsidR="009644E4">
        <w:rPr>
          <w:rFonts w:ascii="Times New Roman" w:eastAsia="宋体" w:hAnsi="Times New Roman" w:cs="Times New Roman"/>
          <w:sz w:val="16"/>
          <w:szCs w:val="16"/>
        </w:rPr>
        <w:t xml:space="preserve">. </w:t>
      </w:r>
      <w:proofErr w:type="spellStart"/>
      <w:r w:rsidRPr="00BA5BA5">
        <w:rPr>
          <w:rFonts w:ascii="Times New Roman" w:eastAsia="宋体" w:hAnsi="Times New Roman" w:cs="Times New Roman"/>
          <w:sz w:val="16"/>
          <w:szCs w:val="16"/>
        </w:rPr>
        <w:t>UNet</w:t>
      </w:r>
      <w:proofErr w:type="spellEnd"/>
      <w:r w:rsidRPr="00BA5BA5">
        <w:rPr>
          <w:rFonts w:ascii="Times New Roman" w:eastAsia="宋体" w:hAnsi="Times New Roman" w:cs="Times New Roman"/>
          <w:sz w:val="16"/>
          <w:szCs w:val="16"/>
        </w:rPr>
        <w:t>++: Redesigning Skip Connections to Exploit Multiscale Features in Image Segmentation</w:t>
      </w:r>
      <w:r w:rsidR="00874A17">
        <w:rPr>
          <w:rFonts w:ascii="Times New Roman" w:eastAsia="宋体" w:hAnsi="Times New Roman" w:cs="Times New Roman"/>
          <w:sz w:val="16"/>
          <w:szCs w:val="16"/>
        </w:rPr>
        <w:t>//</w:t>
      </w:r>
      <w:r w:rsidRPr="00BA5BA5">
        <w:rPr>
          <w:rFonts w:ascii="Times New Roman" w:eastAsia="宋体" w:hAnsi="Times New Roman" w:cs="Times New Roman"/>
          <w:sz w:val="16"/>
          <w:szCs w:val="16"/>
        </w:rPr>
        <w:t>IEEE Transactions on Medical Imaging</w:t>
      </w:r>
      <w:r w:rsidR="00874A17">
        <w:rPr>
          <w:rFonts w:ascii="Times New Roman" w:eastAsia="宋体" w:hAnsi="Times New Roman" w:cs="Times New Roman"/>
          <w:sz w:val="16"/>
          <w:szCs w:val="16"/>
        </w:rPr>
        <w:t xml:space="preserve">. US: IEEE: </w:t>
      </w:r>
      <w:r w:rsidRPr="00BA5BA5">
        <w:rPr>
          <w:rFonts w:ascii="Times New Roman" w:eastAsia="宋体" w:hAnsi="Times New Roman" w:cs="Times New Roman"/>
          <w:sz w:val="16"/>
          <w:szCs w:val="16"/>
        </w:rPr>
        <w:t>1856–1867</w:t>
      </w:r>
      <w:r w:rsidR="00874A17">
        <w:rPr>
          <w:rFonts w:ascii="Times New Roman" w:eastAsia="宋体" w:hAnsi="Times New Roman" w:cs="Times New Roman"/>
          <w:sz w:val="16"/>
          <w:szCs w:val="16"/>
        </w:rPr>
        <w:t xml:space="preserve"> </w:t>
      </w:r>
      <w:r w:rsidR="00874A17" w:rsidRPr="000012EE">
        <w:rPr>
          <w:rFonts w:ascii="Times New Roman" w:hAnsi="Times New Roman" w:cs="Times New Roman"/>
          <w:sz w:val="16"/>
          <w:szCs w:val="16"/>
        </w:rPr>
        <w:t xml:space="preserve">[ DOI: </w:t>
      </w:r>
      <w:r w:rsidR="00874A17" w:rsidRPr="00874A17">
        <w:rPr>
          <w:rFonts w:ascii="Times New Roman" w:hAnsi="Times New Roman" w:cs="Times New Roman"/>
          <w:sz w:val="16"/>
          <w:szCs w:val="16"/>
        </w:rPr>
        <w:t>10.1109/TMI.2019.2959609</w:t>
      </w:r>
      <w:r w:rsidR="00874A17" w:rsidRPr="000012EE">
        <w:rPr>
          <w:rFonts w:ascii="Times New Roman" w:hAnsi="Times New Roman" w:cs="Times New Roman"/>
          <w:sz w:val="16"/>
          <w:szCs w:val="16"/>
        </w:rPr>
        <w:t>]</w:t>
      </w:r>
    </w:p>
    <w:p w14:paraId="513F1BA3" w14:textId="7D142F87" w:rsidR="00002F33" w:rsidRDefault="00002F33" w:rsidP="002157EB">
      <w:pPr>
        <w:tabs>
          <w:tab w:val="left" w:pos="142"/>
          <w:tab w:val="left" w:pos="426"/>
        </w:tabs>
        <w:snapToGrid w:val="0"/>
        <w:spacing w:line="300" w:lineRule="exact"/>
        <w:ind w:left="426" w:hanging="426"/>
        <w:rPr>
          <w:rFonts w:ascii="Times New Roman" w:hAnsi="Times New Roman" w:cs="Times New Roman"/>
          <w:sz w:val="16"/>
          <w:szCs w:val="16"/>
        </w:rPr>
      </w:pPr>
    </w:p>
    <w:p w14:paraId="0A703CCA" w14:textId="0ED8D6D8" w:rsidR="00002F33" w:rsidRDefault="00002F33" w:rsidP="002157EB">
      <w:pPr>
        <w:tabs>
          <w:tab w:val="left" w:pos="142"/>
          <w:tab w:val="left" w:pos="426"/>
        </w:tabs>
        <w:snapToGrid w:val="0"/>
        <w:spacing w:line="300" w:lineRule="exact"/>
        <w:ind w:left="426" w:hanging="426"/>
        <w:rPr>
          <w:rFonts w:ascii="Times New Roman" w:hAnsi="Times New Roman" w:cs="Times New Roman"/>
          <w:sz w:val="16"/>
          <w:szCs w:val="16"/>
        </w:rPr>
      </w:pPr>
    </w:p>
    <w:p w14:paraId="2FB6DE8F" w14:textId="1584CF5F" w:rsidR="00002F33" w:rsidRDefault="00002F33" w:rsidP="002157EB">
      <w:pPr>
        <w:tabs>
          <w:tab w:val="left" w:pos="142"/>
          <w:tab w:val="left" w:pos="426"/>
        </w:tabs>
        <w:snapToGrid w:val="0"/>
        <w:spacing w:line="300" w:lineRule="exact"/>
        <w:ind w:left="426" w:hanging="426"/>
        <w:rPr>
          <w:rFonts w:ascii="Times New Roman" w:hAnsi="Times New Roman" w:cs="Times New Roman"/>
          <w:sz w:val="16"/>
          <w:szCs w:val="16"/>
        </w:rPr>
      </w:pPr>
    </w:p>
    <w:p w14:paraId="23142490" w14:textId="56CB72DD" w:rsidR="00002F33" w:rsidRDefault="00002F33" w:rsidP="002157EB">
      <w:pPr>
        <w:tabs>
          <w:tab w:val="left" w:pos="142"/>
          <w:tab w:val="left" w:pos="426"/>
        </w:tabs>
        <w:snapToGrid w:val="0"/>
        <w:spacing w:line="300" w:lineRule="exact"/>
        <w:ind w:left="426" w:hanging="426"/>
        <w:rPr>
          <w:rFonts w:ascii="Times New Roman" w:hAnsi="Times New Roman" w:cs="Times New Roman"/>
          <w:sz w:val="16"/>
          <w:szCs w:val="16"/>
        </w:rPr>
      </w:pPr>
    </w:p>
    <w:p w14:paraId="56027E39" w14:textId="38B126CD" w:rsidR="00002F33" w:rsidRDefault="00002F33" w:rsidP="002157EB">
      <w:pPr>
        <w:tabs>
          <w:tab w:val="left" w:pos="142"/>
          <w:tab w:val="left" w:pos="426"/>
        </w:tabs>
        <w:snapToGrid w:val="0"/>
        <w:spacing w:line="300" w:lineRule="exact"/>
        <w:ind w:left="426" w:hanging="426"/>
        <w:rPr>
          <w:rFonts w:ascii="Times New Roman" w:hAnsi="Times New Roman" w:cs="Times New Roman"/>
          <w:sz w:val="16"/>
          <w:szCs w:val="16"/>
        </w:rPr>
      </w:pPr>
    </w:p>
    <w:p w14:paraId="7F2A54FE" w14:textId="160BA244" w:rsidR="00002F33" w:rsidRDefault="00002F33" w:rsidP="002157EB">
      <w:pPr>
        <w:tabs>
          <w:tab w:val="left" w:pos="142"/>
          <w:tab w:val="left" w:pos="426"/>
        </w:tabs>
        <w:snapToGrid w:val="0"/>
        <w:spacing w:line="300" w:lineRule="exact"/>
        <w:ind w:left="426" w:hanging="426"/>
        <w:rPr>
          <w:rFonts w:ascii="Times New Roman" w:hAnsi="Times New Roman" w:cs="Times New Roman"/>
          <w:sz w:val="16"/>
          <w:szCs w:val="16"/>
        </w:rPr>
      </w:pPr>
    </w:p>
    <w:p w14:paraId="0FD92CD4" w14:textId="4A649A6D" w:rsidR="00F5050E" w:rsidRPr="0078403A" w:rsidRDefault="00F5050E" w:rsidP="00F5050E">
      <w:pPr>
        <w:rPr>
          <w:rFonts w:ascii="宋体" w:hAnsi="宋体"/>
          <w:b/>
          <w:bCs/>
          <w:color w:val="000000"/>
        </w:rPr>
      </w:pPr>
      <w:r w:rsidRPr="0078403A">
        <w:rPr>
          <w:rFonts w:ascii="宋体" w:hAnsi="宋体" w:hint="eastAsia"/>
          <w:b/>
          <w:bCs/>
          <w:color w:val="000000"/>
        </w:rPr>
        <w:t>作者简介</w:t>
      </w:r>
    </w:p>
    <w:p w14:paraId="4CD59784" w14:textId="0C8B9C44" w:rsidR="006E6C15" w:rsidRDefault="006E6C15">
      <w:pPr>
        <w:widowControl/>
        <w:jc w:val="left"/>
        <w:rPr>
          <w:rFonts w:ascii="宋体" w:eastAsia="宋体" w:hAnsi="宋体"/>
          <w:szCs w:val="21"/>
        </w:rPr>
      </w:pPr>
      <w:r>
        <w:rPr>
          <w:noProof/>
        </w:rPr>
        <w:drawing>
          <wp:anchor distT="0" distB="0" distL="114300" distR="114300" simplePos="0" relativeHeight="251657728" behindDoc="0" locked="0" layoutInCell="1" allowOverlap="1" wp14:anchorId="41A61B65" wp14:editId="4E8BD9DB">
            <wp:simplePos x="0" y="0"/>
            <wp:positionH relativeFrom="column">
              <wp:posOffset>25763</wp:posOffset>
            </wp:positionH>
            <wp:positionV relativeFrom="paragraph">
              <wp:posOffset>57150</wp:posOffset>
            </wp:positionV>
            <wp:extent cx="897890" cy="1263015"/>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7890" cy="1263015"/>
                    </a:xfrm>
                    <a:prstGeom prst="rect">
                      <a:avLst/>
                    </a:prstGeom>
                    <a:noFill/>
                    <a:ln>
                      <a:noFill/>
                    </a:ln>
                  </pic:spPr>
                </pic:pic>
              </a:graphicData>
            </a:graphic>
          </wp:anchor>
        </w:drawing>
      </w:r>
    </w:p>
    <w:p w14:paraId="6577AF35" w14:textId="0ADC1695" w:rsidR="00F5050E" w:rsidRDefault="00F5050E">
      <w:pPr>
        <w:widowControl/>
        <w:jc w:val="left"/>
        <w:rPr>
          <w:rFonts w:ascii="宋体" w:eastAsia="宋体" w:hAnsi="宋体"/>
          <w:szCs w:val="21"/>
        </w:rPr>
      </w:pPr>
      <w:r>
        <w:rPr>
          <w:rFonts w:ascii="宋体" w:eastAsia="宋体" w:hAnsi="宋体" w:hint="eastAsia"/>
          <w:szCs w:val="21"/>
        </w:rPr>
        <w:t>刘澄，1998年生，男，本科生</w:t>
      </w:r>
      <w:r w:rsidR="00CF6239">
        <w:rPr>
          <w:rFonts w:ascii="宋体" w:eastAsia="宋体" w:hAnsi="宋体" w:hint="eastAsia"/>
          <w:szCs w:val="21"/>
        </w:rPr>
        <w:t>，</w:t>
      </w:r>
      <w:r>
        <w:rPr>
          <w:rFonts w:ascii="宋体" w:eastAsia="宋体" w:hAnsi="宋体" w:hint="eastAsia"/>
          <w:szCs w:val="21"/>
        </w:rPr>
        <w:t>研究方向为深度学习</w:t>
      </w:r>
      <w:r w:rsidR="00917BF7">
        <w:rPr>
          <w:rFonts w:ascii="宋体" w:eastAsia="宋体" w:hAnsi="宋体" w:hint="eastAsia"/>
          <w:szCs w:val="21"/>
        </w:rPr>
        <w:t>、图像处理</w:t>
      </w:r>
      <w:r>
        <w:rPr>
          <w:rFonts w:ascii="宋体" w:eastAsia="宋体" w:hAnsi="宋体" w:hint="eastAsia"/>
          <w:szCs w:val="21"/>
        </w:rPr>
        <w:t>与计算机视觉</w:t>
      </w:r>
      <w:r w:rsidR="00917BF7">
        <w:rPr>
          <w:rFonts w:ascii="宋体" w:eastAsia="宋体" w:hAnsi="宋体" w:hint="eastAsia"/>
          <w:szCs w:val="21"/>
        </w:rPr>
        <w:t>。</w:t>
      </w:r>
    </w:p>
    <w:p w14:paraId="24D2273D" w14:textId="113CEC9C" w:rsidR="00CF6239" w:rsidRDefault="002A27FD">
      <w:pPr>
        <w:widowControl/>
        <w:jc w:val="left"/>
        <w:rPr>
          <w:rFonts w:ascii="Times New Roman" w:eastAsia="宋体" w:hAnsi="Times New Roman" w:cs="Times New Roman"/>
          <w:szCs w:val="21"/>
        </w:rPr>
      </w:pPr>
      <w:proofErr w:type="gramStart"/>
      <w:r w:rsidRPr="002A27FD">
        <w:rPr>
          <w:rFonts w:ascii="Times New Roman" w:eastAsia="宋体" w:hAnsi="Times New Roman" w:cs="Times New Roman"/>
          <w:szCs w:val="21"/>
        </w:rPr>
        <w:t>E-mail:blue_fairy_star@126.com</w:t>
      </w:r>
      <w:proofErr w:type="gramEnd"/>
    </w:p>
    <w:p w14:paraId="67970DB2" w14:textId="343EB9D4" w:rsidR="005833D8" w:rsidRDefault="005833D8">
      <w:pPr>
        <w:widowControl/>
        <w:jc w:val="left"/>
        <w:rPr>
          <w:rFonts w:ascii="Times New Roman" w:eastAsia="宋体" w:hAnsi="Times New Roman" w:cs="Times New Roman"/>
          <w:szCs w:val="21"/>
        </w:rPr>
      </w:pPr>
    </w:p>
    <w:p w14:paraId="28F55D40" w14:textId="69BF833A" w:rsidR="005833D8" w:rsidRDefault="005833D8">
      <w:pPr>
        <w:widowControl/>
        <w:jc w:val="left"/>
        <w:rPr>
          <w:rFonts w:ascii="Times New Roman" w:eastAsia="宋体" w:hAnsi="Times New Roman" w:cs="Times New Roman"/>
          <w:szCs w:val="21"/>
        </w:rPr>
      </w:pPr>
    </w:p>
    <w:p w14:paraId="52A1EB7A" w14:textId="3CD24576" w:rsidR="003459AD" w:rsidRDefault="003459AD">
      <w:pPr>
        <w:widowControl/>
        <w:jc w:val="left"/>
        <w:rPr>
          <w:rFonts w:ascii="Times New Roman" w:eastAsia="宋体" w:hAnsi="Times New Roman" w:cs="Times New Roman"/>
          <w:szCs w:val="21"/>
        </w:rPr>
      </w:pPr>
      <w:r>
        <w:rPr>
          <w:noProof/>
        </w:rPr>
        <w:drawing>
          <wp:anchor distT="0" distB="0" distL="114300" distR="114300" simplePos="0" relativeHeight="251659264" behindDoc="0" locked="0" layoutInCell="1" allowOverlap="1" wp14:anchorId="6CEDECD3" wp14:editId="4E45C5CA">
            <wp:simplePos x="0" y="0"/>
            <wp:positionH relativeFrom="column">
              <wp:posOffset>24765</wp:posOffset>
            </wp:positionH>
            <wp:positionV relativeFrom="paragraph">
              <wp:posOffset>72390</wp:posOffset>
            </wp:positionV>
            <wp:extent cx="897890" cy="125730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97890"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1BD24" w14:textId="77777777" w:rsidR="003459AD" w:rsidRDefault="005833D8">
      <w:pPr>
        <w:widowControl/>
        <w:jc w:val="left"/>
        <w:rPr>
          <w:rFonts w:ascii="宋体" w:eastAsia="宋体" w:hAnsi="宋体" w:cs="宋体"/>
          <w:szCs w:val="21"/>
        </w:rPr>
      </w:pPr>
      <w:r>
        <w:rPr>
          <w:rFonts w:ascii="Times New Roman" w:eastAsia="宋体" w:hAnsi="Times New Roman" w:cs="Times New Roman" w:hint="eastAsia"/>
          <w:szCs w:val="21"/>
        </w:rPr>
        <w:t>万晓华，</w:t>
      </w:r>
      <w:r>
        <w:rPr>
          <w:rFonts w:ascii="宋体" w:eastAsia="宋体" w:hAnsi="宋体" w:cs="宋体" w:hint="eastAsia"/>
          <w:szCs w:val="21"/>
        </w:rPr>
        <w:t>1980年生，女，副研究员，主要研究方向为图像处理、高性能计算。</w:t>
      </w:r>
    </w:p>
    <w:p w14:paraId="23093E81" w14:textId="108B1D5A" w:rsidR="005833D8" w:rsidRDefault="005833D8">
      <w:pPr>
        <w:widowControl/>
        <w:jc w:val="left"/>
        <w:rPr>
          <w:rStyle w:val="af1"/>
          <w:rFonts w:ascii="Times New Roman" w:eastAsia="宋体" w:hAnsi="Times New Roman" w:cs="Times New Roman"/>
          <w:szCs w:val="21"/>
        </w:rPr>
      </w:pPr>
      <w:r w:rsidRPr="005833D8">
        <w:rPr>
          <w:rFonts w:ascii="Times New Roman" w:eastAsia="宋体" w:hAnsi="Times New Roman" w:cs="Times New Roman"/>
          <w:szCs w:val="21"/>
        </w:rPr>
        <w:t xml:space="preserve">E-mail: </w:t>
      </w:r>
      <w:r w:rsidRPr="003459AD">
        <w:rPr>
          <w:rFonts w:ascii="Times New Roman" w:eastAsia="宋体" w:hAnsi="Times New Roman" w:cs="Times New Roman" w:hint="eastAsia"/>
          <w:szCs w:val="21"/>
        </w:rPr>
        <w:t>wanxiaohua@ict.ac.cn</w:t>
      </w:r>
    </w:p>
    <w:p w14:paraId="1A46EFDF" w14:textId="77777777" w:rsidR="003459AD" w:rsidRDefault="003459AD">
      <w:pPr>
        <w:widowControl/>
        <w:jc w:val="left"/>
        <w:rPr>
          <w:rFonts w:ascii="宋体" w:eastAsia="宋体" w:hAnsi="宋体" w:cs="宋体"/>
          <w:szCs w:val="21"/>
        </w:rPr>
      </w:pPr>
    </w:p>
    <w:p w14:paraId="7CBC589F" w14:textId="50F5DFAD" w:rsidR="003459AD" w:rsidRDefault="003459AD">
      <w:pPr>
        <w:widowControl/>
        <w:jc w:val="left"/>
        <w:rPr>
          <w:rFonts w:ascii="宋体" w:eastAsia="宋体" w:hAnsi="宋体" w:cs="宋体"/>
          <w:szCs w:val="21"/>
        </w:rPr>
      </w:pPr>
    </w:p>
    <w:p w14:paraId="0392DF45" w14:textId="77777777" w:rsidR="00E42DEF" w:rsidRDefault="00E42DEF">
      <w:pPr>
        <w:widowControl/>
        <w:jc w:val="left"/>
        <w:rPr>
          <w:rFonts w:ascii="宋体" w:eastAsia="宋体" w:hAnsi="宋体" w:cs="宋体"/>
          <w:szCs w:val="21"/>
        </w:rPr>
      </w:pPr>
    </w:p>
    <w:p w14:paraId="0F5EED71" w14:textId="268899F6" w:rsidR="004E658E" w:rsidRDefault="005833D8">
      <w:pPr>
        <w:widowControl/>
        <w:jc w:val="left"/>
        <w:rPr>
          <w:rFonts w:ascii="Times New Roman" w:eastAsia="宋体" w:hAnsi="Times New Roman" w:cs="Times New Roman"/>
          <w:szCs w:val="21"/>
        </w:rPr>
      </w:pPr>
      <w:r>
        <w:rPr>
          <w:rFonts w:ascii="宋体" w:eastAsia="宋体" w:hAnsi="宋体" w:cs="宋体" w:hint="eastAsia"/>
          <w:szCs w:val="21"/>
        </w:rPr>
        <w:t>杨子豪，男，硕士生，研究方向为遥感图像处理、深度学习。</w:t>
      </w:r>
      <w:r w:rsidRPr="006940B9">
        <w:rPr>
          <w:rFonts w:ascii="Times New Roman" w:eastAsia="宋体" w:hAnsi="Times New Roman" w:cs="Times New Roman"/>
          <w:szCs w:val="21"/>
        </w:rPr>
        <w:t>E-mail:</w:t>
      </w:r>
      <w:r w:rsidR="006940B9" w:rsidRPr="006940B9">
        <w:rPr>
          <w:rFonts w:ascii="Times New Roman" w:eastAsia="宋体" w:hAnsi="Times New Roman" w:cs="Times New Roman"/>
          <w:szCs w:val="21"/>
        </w:rPr>
        <w:t xml:space="preserve"> </w:t>
      </w:r>
      <w:r w:rsidR="00E42DEF" w:rsidRPr="00A272E7">
        <w:rPr>
          <w:rFonts w:ascii="Times New Roman" w:eastAsia="宋体" w:hAnsi="Times New Roman" w:cs="Times New Roman"/>
          <w:szCs w:val="21"/>
        </w:rPr>
        <w:t>yangzihao19S@ict.ac.cn</w:t>
      </w:r>
    </w:p>
    <w:p w14:paraId="48CFE6EB" w14:textId="77777777" w:rsidR="00E42DEF" w:rsidRPr="00E42DEF" w:rsidRDefault="00E42DEF">
      <w:pPr>
        <w:widowControl/>
        <w:jc w:val="left"/>
        <w:rPr>
          <w:rStyle w:val="af1"/>
          <w:rFonts w:ascii="Times New Roman" w:eastAsia="宋体" w:hAnsi="Times New Roman" w:cs="Times New Roman"/>
          <w:szCs w:val="21"/>
        </w:rPr>
      </w:pPr>
    </w:p>
    <w:p w14:paraId="45BA4E94" w14:textId="77777777" w:rsidR="00572A6B" w:rsidRDefault="0055522A" w:rsidP="00E42DEF">
      <w:pPr>
        <w:widowControl/>
        <w:jc w:val="left"/>
        <w:rPr>
          <w:rFonts w:ascii="Times New Roman" w:eastAsia="宋体" w:hAnsi="Times New Roman" w:cs="Times New Roman"/>
          <w:szCs w:val="21"/>
        </w:rPr>
      </w:pPr>
      <w:r w:rsidRPr="0055522A">
        <w:rPr>
          <w:rFonts w:ascii="Times New Roman" w:eastAsia="宋体" w:hAnsi="Times New Roman" w:cs="Times New Roman" w:hint="eastAsia"/>
          <w:szCs w:val="21"/>
        </w:rPr>
        <w:t>邱德慧，女，副教授，主要研究方向：深度学习加速器设计、</w:t>
      </w:r>
      <w:r w:rsidRPr="0055522A">
        <w:rPr>
          <w:rFonts w:ascii="Times New Roman" w:eastAsia="宋体" w:hAnsi="Times New Roman" w:cs="Times New Roman"/>
          <w:szCs w:val="21"/>
        </w:rPr>
        <w:t>FPGA</w:t>
      </w:r>
      <w:r w:rsidRPr="0055522A">
        <w:rPr>
          <w:rFonts w:ascii="Times New Roman" w:eastAsia="宋体" w:hAnsi="Times New Roman" w:cs="Times New Roman"/>
          <w:szCs w:val="21"/>
        </w:rPr>
        <w:t>嵌入式系统设计</w:t>
      </w:r>
      <w:r w:rsidR="002A686C">
        <w:rPr>
          <w:rFonts w:ascii="Times New Roman" w:eastAsia="宋体" w:hAnsi="Times New Roman" w:cs="Times New Roman" w:hint="eastAsia"/>
          <w:szCs w:val="21"/>
        </w:rPr>
        <w:t>。</w:t>
      </w:r>
    </w:p>
    <w:p w14:paraId="4B8E3B14" w14:textId="769ED0B9" w:rsidR="0055522A" w:rsidRPr="0055522A" w:rsidRDefault="00713051" w:rsidP="00E42DEF">
      <w:pPr>
        <w:widowControl/>
        <w:jc w:val="left"/>
        <w:rPr>
          <w:rFonts w:ascii="Times New Roman" w:eastAsia="宋体" w:hAnsi="Times New Roman" w:cs="Times New Roman"/>
          <w:szCs w:val="21"/>
        </w:rPr>
      </w:pPr>
      <w:r w:rsidRPr="00713051">
        <w:rPr>
          <w:rFonts w:ascii="Times New Roman" w:eastAsia="宋体" w:hAnsi="Times New Roman" w:cs="Times New Roman"/>
          <w:szCs w:val="21"/>
        </w:rPr>
        <w:t>Email: qiudehui@cnu.edu.cn</w:t>
      </w:r>
    </w:p>
    <w:sectPr w:rsidR="0055522A" w:rsidRPr="0055522A" w:rsidSect="00123527">
      <w:type w:val="continuous"/>
      <w:pgSz w:w="11906" w:h="16838"/>
      <w:pgMar w:top="1440" w:right="1134" w:bottom="1440" w:left="1134" w:header="851" w:footer="992" w:gutter="0"/>
      <w:cols w:num="2"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49364A" w14:textId="77777777" w:rsidR="00A121FF" w:rsidRDefault="00A121FF" w:rsidP="001C6B9A">
      <w:r>
        <w:separator/>
      </w:r>
    </w:p>
  </w:endnote>
  <w:endnote w:type="continuationSeparator" w:id="0">
    <w:p w14:paraId="4C2A060E" w14:textId="77777777" w:rsidR="00A121FF" w:rsidRDefault="00A121FF" w:rsidP="001C6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7B39E" w14:textId="77777777" w:rsidR="005833D8" w:rsidRPr="00BD7599" w:rsidRDefault="005833D8" w:rsidP="00F24322">
    <w:pPr>
      <w:rPr>
        <w:rFonts w:ascii="宋体" w:eastAsia="宋体" w:hAnsi="宋体" w:cs="Times New Roman"/>
        <w:sz w:val="18"/>
        <w:szCs w:val="24"/>
      </w:rPr>
    </w:pPr>
    <w:r w:rsidRPr="00BD7599">
      <w:rPr>
        <w:rFonts w:ascii="宋体" w:eastAsia="宋体" w:hAnsi="宋体" w:cs="Times New Roman" w:hint="eastAsia"/>
        <w:b/>
        <w:bCs/>
        <w:sz w:val="18"/>
        <w:szCs w:val="24"/>
      </w:rPr>
      <w:t>收稿日期</w:t>
    </w:r>
    <w:r w:rsidRPr="00BD7599">
      <w:rPr>
        <w:rFonts w:ascii="宋体" w:eastAsia="宋体" w:hAnsi="宋体" w:cs="Times New Roman" w:hint="eastAsia"/>
        <w:sz w:val="18"/>
        <w:szCs w:val="24"/>
      </w:rPr>
      <w:t xml:space="preserve">:         ；  </w:t>
    </w:r>
    <w:proofErr w:type="gramStart"/>
    <w:r w:rsidRPr="00BD7599">
      <w:rPr>
        <w:rFonts w:ascii="宋体" w:eastAsia="宋体" w:hAnsi="宋体" w:cs="Times New Roman" w:hint="eastAsia"/>
        <w:b/>
        <w:bCs/>
        <w:sz w:val="18"/>
        <w:szCs w:val="24"/>
      </w:rPr>
      <w:t>修回日期</w:t>
    </w:r>
    <w:proofErr w:type="gramEnd"/>
    <w:r w:rsidRPr="00BD7599">
      <w:rPr>
        <w:rFonts w:ascii="宋体" w:eastAsia="宋体" w:hAnsi="宋体" w:cs="Times New Roman" w:hint="eastAsia"/>
        <w:sz w:val="18"/>
        <w:szCs w:val="24"/>
      </w:rPr>
      <w:t xml:space="preserve">:   </w:t>
    </w:r>
  </w:p>
  <w:p w14:paraId="631BA4D9" w14:textId="767FCC6D" w:rsidR="005833D8" w:rsidRPr="00BD7599" w:rsidRDefault="005833D8" w:rsidP="00367775">
    <w:pPr>
      <w:rPr>
        <w:rFonts w:ascii="Times New Roman" w:eastAsia="宋体" w:hAnsi="Times New Roman" w:cs="Times New Roman"/>
        <w:sz w:val="18"/>
        <w:szCs w:val="18"/>
        <w:lang w:val="x-none" w:eastAsia="x-none"/>
      </w:rPr>
    </w:pPr>
    <w:r w:rsidRPr="00BD7599">
      <w:rPr>
        <w:rFonts w:ascii="宋体" w:eastAsia="宋体" w:hAnsi="宋体" w:cs="Times New Roman" w:hint="eastAsia"/>
        <w:b/>
        <w:bCs/>
        <w:sz w:val="18"/>
        <w:szCs w:val="24"/>
      </w:rPr>
      <w:t>基金项目</w:t>
    </w:r>
    <w:r>
      <w:rPr>
        <w:rFonts w:ascii="宋体" w:eastAsia="宋体" w:hAnsi="宋体" w:cs="Times New Roman" w:hint="eastAsia"/>
        <w:b/>
        <w:bCs/>
        <w:sz w:val="18"/>
        <w:szCs w:val="24"/>
      </w:rPr>
      <w:t>：</w:t>
    </w:r>
    <w:r w:rsidRPr="00367775">
      <w:rPr>
        <w:rFonts w:ascii="Times New Roman" w:eastAsia="宋体" w:hAnsi="Times New Roman" w:cs="Times New Roman" w:hint="eastAsia"/>
        <w:sz w:val="15"/>
        <w:szCs w:val="15"/>
      </w:rPr>
      <w:t>中科院</w:t>
    </w:r>
    <w:r w:rsidRPr="00367775">
      <w:rPr>
        <w:rFonts w:ascii="Times New Roman" w:eastAsia="宋体" w:hAnsi="Times New Roman" w:cs="Times New Roman" w:hint="eastAsia"/>
        <w:sz w:val="15"/>
        <w:szCs w:val="15"/>
      </w:rPr>
      <w:t>A</w:t>
    </w:r>
    <w:r w:rsidRPr="00367775">
      <w:rPr>
        <w:rFonts w:ascii="宋体" w:eastAsia="宋体" w:hAnsi="宋体" w:cs="宋体" w:hint="eastAsia"/>
        <w:sz w:val="15"/>
        <w:szCs w:val="15"/>
      </w:rPr>
      <w:t>类先导专项（XDA19020400）；国家自然科学基金项目（U1611263/U1611261/61672493）；北京市自然科学基金重点项目（L182053）</w:t>
    </w:r>
    <w:r w:rsidRPr="00BD7599">
      <w:rPr>
        <w:rFonts w:ascii="Times New Roman" w:eastAsia="宋体" w:hAnsi="Times New Roman" w:cs="Times New Roman" w:hint="eastAsia"/>
        <w:sz w:val="18"/>
        <w:szCs w:val="18"/>
        <w:lang w:val="x-none" w:eastAsia="x-none"/>
      </w:rPr>
      <w:t>Supported by:</w:t>
    </w:r>
    <w:r w:rsidRPr="00EB300A">
      <w:rPr>
        <w:sz w:val="16"/>
        <w:szCs w:val="16"/>
      </w:rPr>
      <w:t xml:space="preserve"> </w:t>
    </w:r>
    <w:r>
      <w:rPr>
        <w:rFonts w:hint="eastAsia"/>
        <w:sz w:val="16"/>
        <w:szCs w:val="16"/>
      </w:rPr>
      <w:t>T</w:t>
    </w:r>
    <w:r w:rsidRPr="00B74EEC">
      <w:rPr>
        <w:sz w:val="16"/>
        <w:szCs w:val="16"/>
      </w:rPr>
      <w:t>he Strategic Priority Research Program of the Chinese Academy of Sciences Grant (No. XDA19020400)</w:t>
    </w:r>
    <w:r>
      <w:rPr>
        <w:sz w:val="16"/>
        <w:szCs w:val="16"/>
      </w:rPr>
      <w:t>;</w:t>
    </w:r>
    <w:r w:rsidRPr="00B74EEC">
      <w:rPr>
        <w:sz w:val="16"/>
        <w:szCs w:val="16"/>
      </w:rPr>
      <w:t xml:space="preserve"> </w:t>
    </w:r>
    <w:r>
      <w:rPr>
        <w:sz w:val="16"/>
        <w:szCs w:val="16"/>
      </w:rPr>
      <w:t>T</w:t>
    </w:r>
    <w:r w:rsidRPr="00B74EEC">
      <w:rPr>
        <w:sz w:val="16"/>
        <w:szCs w:val="16"/>
      </w:rPr>
      <w:t>he NSFC projects Grant (No. U1611263, U1611261 and 61672493)</w:t>
    </w:r>
    <w:r>
      <w:rPr>
        <w:sz w:val="16"/>
        <w:szCs w:val="16"/>
      </w:rPr>
      <w:t>; The</w:t>
    </w:r>
    <w:r w:rsidRPr="00B74EEC">
      <w:rPr>
        <w:sz w:val="16"/>
        <w:szCs w:val="16"/>
      </w:rPr>
      <w:t xml:space="preserve"> Beijing Municipal Natural Science Foundation Grant (No. L182053)</w:t>
    </w:r>
  </w:p>
  <w:p w14:paraId="7877D201" w14:textId="77777777" w:rsidR="005833D8" w:rsidRDefault="005833D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326B9" w14:textId="77777777" w:rsidR="00A121FF" w:rsidRDefault="00A121FF" w:rsidP="001C6B9A">
      <w:r>
        <w:separator/>
      </w:r>
    </w:p>
  </w:footnote>
  <w:footnote w:type="continuationSeparator" w:id="0">
    <w:p w14:paraId="363F61C2" w14:textId="77777777" w:rsidR="00A121FF" w:rsidRDefault="00A121FF" w:rsidP="001C6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354C8"/>
    <w:multiLevelType w:val="hybridMultilevel"/>
    <w:tmpl w:val="E6226886"/>
    <w:lvl w:ilvl="0" w:tplc="54780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9317D8"/>
    <w:multiLevelType w:val="hybridMultilevel"/>
    <w:tmpl w:val="DD56ADFE"/>
    <w:lvl w:ilvl="0" w:tplc="CE2E3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E73BCE"/>
    <w:multiLevelType w:val="hybridMultilevel"/>
    <w:tmpl w:val="683C4E82"/>
    <w:lvl w:ilvl="0" w:tplc="5F64E5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A7198F"/>
    <w:multiLevelType w:val="hybridMultilevel"/>
    <w:tmpl w:val="988A58CE"/>
    <w:lvl w:ilvl="0" w:tplc="53AA284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3EFE5AB3"/>
    <w:multiLevelType w:val="hybridMultilevel"/>
    <w:tmpl w:val="B1B27538"/>
    <w:lvl w:ilvl="0" w:tplc="76181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刘 澄">
    <w15:presenceInfo w15:providerId="Windows Live" w15:userId="4d5a56fed400c4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07"/>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5DB2"/>
    <w:rsid w:val="000012EE"/>
    <w:rsid w:val="000013BD"/>
    <w:rsid w:val="00002F33"/>
    <w:rsid w:val="000061DA"/>
    <w:rsid w:val="00007C53"/>
    <w:rsid w:val="0001179D"/>
    <w:rsid w:val="0001249A"/>
    <w:rsid w:val="0001259C"/>
    <w:rsid w:val="0001373A"/>
    <w:rsid w:val="00013F74"/>
    <w:rsid w:val="00015A48"/>
    <w:rsid w:val="00020282"/>
    <w:rsid w:val="00020B92"/>
    <w:rsid w:val="000242E6"/>
    <w:rsid w:val="00031BAB"/>
    <w:rsid w:val="000345D6"/>
    <w:rsid w:val="00037CFB"/>
    <w:rsid w:val="000401C0"/>
    <w:rsid w:val="00040797"/>
    <w:rsid w:val="00042048"/>
    <w:rsid w:val="00044872"/>
    <w:rsid w:val="00050517"/>
    <w:rsid w:val="00050FF3"/>
    <w:rsid w:val="00051623"/>
    <w:rsid w:val="00051EB6"/>
    <w:rsid w:val="0005398F"/>
    <w:rsid w:val="000542A6"/>
    <w:rsid w:val="00054FB7"/>
    <w:rsid w:val="000552FF"/>
    <w:rsid w:val="0005694D"/>
    <w:rsid w:val="0006103A"/>
    <w:rsid w:val="00061B5D"/>
    <w:rsid w:val="000622EA"/>
    <w:rsid w:val="00062AE9"/>
    <w:rsid w:val="00062D9C"/>
    <w:rsid w:val="00062E95"/>
    <w:rsid w:val="00064E4D"/>
    <w:rsid w:val="00065B34"/>
    <w:rsid w:val="00066822"/>
    <w:rsid w:val="000718DF"/>
    <w:rsid w:val="0007438A"/>
    <w:rsid w:val="000747C3"/>
    <w:rsid w:val="000764A7"/>
    <w:rsid w:val="00080597"/>
    <w:rsid w:val="000809CC"/>
    <w:rsid w:val="0008184F"/>
    <w:rsid w:val="0008298D"/>
    <w:rsid w:val="00082CD2"/>
    <w:rsid w:val="0008551E"/>
    <w:rsid w:val="000908E7"/>
    <w:rsid w:val="000911FE"/>
    <w:rsid w:val="000930BB"/>
    <w:rsid w:val="00095380"/>
    <w:rsid w:val="00095967"/>
    <w:rsid w:val="000A0D25"/>
    <w:rsid w:val="000A11B3"/>
    <w:rsid w:val="000A1862"/>
    <w:rsid w:val="000A1DDE"/>
    <w:rsid w:val="000B0F65"/>
    <w:rsid w:val="000B4204"/>
    <w:rsid w:val="000B5318"/>
    <w:rsid w:val="000B5C29"/>
    <w:rsid w:val="000B6A0B"/>
    <w:rsid w:val="000B7415"/>
    <w:rsid w:val="000B78DB"/>
    <w:rsid w:val="000C77AD"/>
    <w:rsid w:val="000D158F"/>
    <w:rsid w:val="000D7644"/>
    <w:rsid w:val="000E3480"/>
    <w:rsid w:val="000E4DF8"/>
    <w:rsid w:val="000E68EF"/>
    <w:rsid w:val="000E7930"/>
    <w:rsid w:val="000F1D10"/>
    <w:rsid w:val="000F1F54"/>
    <w:rsid w:val="00106E55"/>
    <w:rsid w:val="0010719C"/>
    <w:rsid w:val="0011101F"/>
    <w:rsid w:val="00112747"/>
    <w:rsid w:val="00112C01"/>
    <w:rsid w:val="00113746"/>
    <w:rsid w:val="00114687"/>
    <w:rsid w:val="0011505D"/>
    <w:rsid w:val="00115938"/>
    <w:rsid w:val="0011776A"/>
    <w:rsid w:val="00121692"/>
    <w:rsid w:val="00123527"/>
    <w:rsid w:val="00124DC7"/>
    <w:rsid w:val="001304F6"/>
    <w:rsid w:val="00131FE5"/>
    <w:rsid w:val="001323F4"/>
    <w:rsid w:val="00134064"/>
    <w:rsid w:val="00135765"/>
    <w:rsid w:val="00135941"/>
    <w:rsid w:val="00135A4F"/>
    <w:rsid w:val="00136A8B"/>
    <w:rsid w:val="00137295"/>
    <w:rsid w:val="001404EA"/>
    <w:rsid w:val="0014131A"/>
    <w:rsid w:val="00141A5A"/>
    <w:rsid w:val="001420F4"/>
    <w:rsid w:val="001436BB"/>
    <w:rsid w:val="0014465A"/>
    <w:rsid w:val="0015123E"/>
    <w:rsid w:val="00152B6E"/>
    <w:rsid w:val="00152BDB"/>
    <w:rsid w:val="00160E23"/>
    <w:rsid w:val="001616EE"/>
    <w:rsid w:val="00161ACE"/>
    <w:rsid w:val="00161ECC"/>
    <w:rsid w:val="00163F9B"/>
    <w:rsid w:val="00165C74"/>
    <w:rsid w:val="001701B2"/>
    <w:rsid w:val="00172FEA"/>
    <w:rsid w:val="001741E9"/>
    <w:rsid w:val="00174288"/>
    <w:rsid w:val="0017652E"/>
    <w:rsid w:val="00180C67"/>
    <w:rsid w:val="001814E0"/>
    <w:rsid w:val="00183FDD"/>
    <w:rsid w:val="00184F09"/>
    <w:rsid w:val="00186BA2"/>
    <w:rsid w:val="00187439"/>
    <w:rsid w:val="00190237"/>
    <w:rsid w:val="00197D41"/>
    <w:rsid w:val="001A13AF"/>
    <w:rsid w:val="001A1515"/>
    <w:rsid w:val="001A2087"/>
    <w:rsid w:val="001A5465"/>
    <w:rsid w:val="001A5A81"/>
    <w:rsid w:val="001A7EC6"/>
    <w:rsid w:val="001B164B"/>
    <w:rsid w:val="001B188F"/>
    <w:rsid w:val="001B28DD"/>
    <w:rsid w:val="001C2D07"/>
    <w:rsid w:val="001C32C4"/>
    <w:rsid w:val="001C48FD"/>
    <w:rsid w:val="001C6B9A"/>
    <w:rsid w:val="001C724F"/>
    <w:rsid w:val="001C7D9A"/>
    <w:rsid w:val="001D146F"/>
    <w:rsid w:val="001D172F"/>
    <w:rsid w:val="001D244D"/>
    <w:rsid w:val="001D4A9C"/>
    <w:rsid w:val="001E2031"/>
    <w:rsid w:val="001E25F9"/>
    <w:rsid w:val="001E57FE"/>
    <w:rsid w:val="001E6729"/>
    <w:rsid w:val="001E6AA7"/>
    <w:rsid w:val="001E7542"/>
    <w:rsid w:val="001F09DE"/>
    <w:rsid w:val="001F0B88"/>
    <w:rsid w:val="001F1CB4"/>
    <w:rsid w:val="001F3A10"/>
    <w:rsid w:val="001F3ACE"/>
    <w:rsid w:val="001F3AE6"/>
    <w:rsid w:val="001F3C35"/>
    <w:rsid w:val="001F4B4E"/>
    <w:rsid w:val="001F74CC"/>
    <w:rsid w:val="00200596"/>
    <w:rsid w:val="00201144"/>
    <w:rsid w:val="002027A8"/>
    <w:rsid w:val="00202C29"/>
    <w:rsid w:val="00202F79"/>
    <w:rsid w:val="00210F12"/>
    <w:rsid w:val="00211CF8"/>
    <w:rsid w:val="00212C34"/>
    <w:rsid w:val="00212CE0"/>
    <w:rsid w:val="00214340"/>
    <w:rsid w:val="00215173"/>
    <w:rsid w:val="00215265"/>
    <w:rsid w:val="002157EB"/>
    <w:rsid w:val="002173AD"/>
    <w:rsid w:val="002210B7"/>
    <w:rsid w:val="00221D22"/>
    <w:rsid w:val="00223CE0"/>
    <w:rsid w:val="002252D2"/>
    <w:rsid w:val="00225F69"/>
    <w:rsid w:val="00230252"/>
    <w:rsid w:val="00231915"/>
    <w:rsid w:val="002353B2"/>
    <w:rsid w:val="00236909"/>
    <w:rsid w:val="00237753"/>
    <w:rsid w:val="00240E9A"/>
    <w:rsid w:val="00241601"/>
    <w:rsid w:val="00241C5C"/>
    <w:rsid w:val="0024354E"/>
    <w:rsid w:val="00244C24"/>
    <w:rsid w:val="00245FBD"/>
    <w:rsid w:val="00246B2C"/>
    <w:rsid w:val="00247B15"/>
    <w:rsid w:val="00250F00"/>
    <w:rsid w:val="00256810"/>
    <w:rsid w:val="00257662"/>
    <w:rsid w:val="00257CA1"/>
    <w:rsid w:val="002602E1"/>
    <w:rsid w:val="00267EA0"/>
    <w:rsid w:val="002723D9"/>
    <w:rsid w:val="002741A5"/>
    <w:rsid w:val="00274F5D"/>
    <w:rsid w:val="00275652"/>
    <w:rsid w:val="00283C8E"/>
    <w:rsid w:val="00283DCC"/>
    <w:rsid w:val="00284497"/>
    <w:rsid w:val="002854FB"/>
    <w:rsid w:val="002856CC"/>
    <w:rsid w:val="00290820"/>
    <w:rsid w:val="002927E8"/>
    <w:rsid w:val="0029325C"/>
    <w:rsid w:val="002951F9"/>
    <w:rsid w:val="0029686A"/>
    <w:rsid w:val="00297DB5"/>
    <w:rsid w:val="002A20C7"/>
    <w:rsid w:val="002A27FD"/>
    <w:rsid w:val="002A4C99"/>
    <w:rsid w:val="002A4E08"/>
    <w:rsid w:val="002A5FD8"/>
    <w:rsid w:val="002A686C"/>
    <w:rsid w:val="002A68BB"/>
    <w:rsid w:val="002A716D"/>
    <w:rsid w:val="002A7DEF"/>
    <w:rsid w:val="002B24B2"/>
    <w:rsid w:val="002B2A48"/>
    <w:rsid w:val="002B4223"/>
    <w:rsid w:val="002B5A02"/>
    <w:rsid w:val="002B719B"/>
    <w:rsid w:val="002C3616"/>
    <w:rsid w:val="002D29D6"/>
    <w:rsid w:val="002D4EA4"/>
    <w:rsid w:val="002D6BDC"/>
    <w:rsid w:val="002D6FFE"/>
    <w:rsid w:val="002E0EFE"/>
    <w:rsid w:val="002E4465"/>
    <w:rsid w:val="002F1B57"/>
    <w:rsid w:val="002F3A9B"/>
    <w:rsid w:val="002F3ED7"/>
    <w:rsid w:val="002F514B"/>
    <w:rsid w:val="002F5F17"/>
    <w:rsid w:val="00300A5D"/>
    <w:rsid w:val="00300B46"/>
    <w:rsid w:val="0030593E"/>
    <w:rsid w:val="00312809"/>
    <w:rsid w:val="00314BDF"/>
    <w:rsid w:val="003159C9"/>
    <w:rsid w:val="003161EF"/>
    <w:rsid w:val="00320E56"/>
    <w:rsid w:val="003235F8"/>
    <w:rsid w:val="00327F0A"/>
    <w:rsid w:val="003302B8"/>
    <w:rsid w:val="0033264E"/>
    <w:rsid w:val="003330B7"/>
    <w:rsid w:val="00335A23"/>
    <w:rsid w:val="003364C3"/>
    <w:rsid w:val="00336EEB"/>
    <w:rsid w:val="00341C60"/>
    <w:rsid w:val="003428F1"/>
    <w:rsid w:val="00345344"/>
    <w:rsid w:val="0034562E"/>
    <w:rsid w:val="003459AD"/>
    <w:rsid w:val="003479C3"/>
    <w:rsid w:val="00347D72"/>
    <w:rsid w:val="00352C4C"/>
    <w:rsid w:val="00354467"/>
    <w:rsid w:val="003622FA"/>
    <w:rsid w:val="003637A4"/>
    <w:rsid w:val="003639FA"/>
    <w:rsid w:val="003673C8"/>
    <w:rsid w:val="003675AD"/>
    <w:rsid w:val="00367775"/>
    <w:rsid w:val="0037417C"/>
    <w:rsid w:val="00380761"/>
    <w:rsid w:val="003808A8"/>
    <w:rsid w:val="00385E93"/>
    <w:rsid w:val="00386C30"/>
    <w:rsid w:val="00387E8C"/>
    <w:rsid w:val="00390120"/>
    <w:rsid w:val="0039190F"/>
    <w:rsid w:val="0039232E"/>
    <w:rsid w:val="0039411F"/>
    <w:rsid w:val="00394158"/>
    <w:rsid w:val="00394AF3"/>
    <w:rsid w:val="00394F35"/>
    <w:rsid w:val="003962FD"/>
    <w:rsid w:val="003A0172"/>
    <w:rsid w:val="003A0595"/>
    <w:rsid w:val="003A4C56"/>
    <w:rsid w:val="003A5EF6"/>
    <w:rsid w:val="003B2346"/>
    <w:rsid w:val="003B28BA"/>
    <w:rsid w:val="003C113C"/>
    <w:rsid w:val="003C16B1"/>
    <w:rsid w:val="003C1B76"/>
    <w:rsid w:val="003C2967"/>
    <w:rsid w:val="003C30DE"/>
    <w:rsid w:val="003C3445"/>
    <w:rsid w:val="003C3D6C"/>
    <w:rsid w:val="003C697D"/>
    <w:rsid w:val="003D0F47"/>
    <w:rsid w:val="003D16A2"/>
    <w:rsid w:val="003D2421"/>
    <w:rsid w:val="003D24C9"/>
    <w:rsid w:val="003D345E"/>
    <w:rsid w:val="003D6310"/>
    <w:rsid w:val="003E39B8"/>
    <w:rsid w:val="003E65E2"/>
    <w:rsid w:val="003E693F"/>
    <w:rsid w:val="003E7502"/>
    <w:rsid w:val="003F12F0"/>
    <w:rsid w:val="003F22E8"/>
    <w:rsid w:val="003F4EEF"/>
    <w:rsid w:val="003F625E"/>
    <w:rsid w:val="00400FAC"/>
    <w:rsid w:val="004014E2"/>
    <w:rsid w:val="004028E8"/>
    <w:rsid w:val="00411A44"/>
    <w:rsid w:val="004123F4"/>
    <w:rsid w:val="00412AA3"/>
    <w:rsid w:val="004149E6"/>
    <w:rsid w:val="0041554B"/>
    <w:rsid w:val="004168D7"/>
    <w:rsid w:val="00423E51"/>
    <w:rsid w:val="004248AE"/>
    <w:rsid w:val="00427A0D"/>
    <w:rsid w:val="004312D0"/>
    <w:rsid w:val="00431CFA"/>
    <w:rsid w:val="00433024"/>
    <w:rsid w:val="0043414D"/>
    <w:rsid w:val="0043616C"/>
    <w:rsid w:val="00440B82"/>
    <w:rsid w:val="004420E9"/>
    <w:rsid w:val="00442C8B"/>
    <w:rsid w:val="004453C7"/>
    <w:rsid w:val="004471CB"/>
    <w:rsid w:val="00450689"/>
    <w:rsid w:val="0045304A"/>
    <w:rsid w:val="00453544"/>
    <w:rsid w:val="00453F2C"/>
    <w:rsid w:val="00453FDA"/>
    <w:rsid w:val="0045603A"/>
    <w:rsid w:val="00456C43"/>
    <w:rsid w:val="004579B1"/>
    <w:rsid w:val="00457B5B"/>
    <w:rsid w:val="004618A3"/>
    <w:rsid w:val="004632C4"/>
    <w:rsid w:val="00465303"/>
    <w:rsid w:val="00466902"/>
    <w:rsid w:val="0047262F"/>
    <w:rsid w:val="004767A6"/>
    <w:rsid w:val="00476994"/>
    <w:rsid w:val="004838DD"/>
    <w:rsid w:val="00486F85"/>
    <w:rsid w:val="00487D7C"/>
    <w:rsid w:val="0049141B"/>
    <w:rsid w:val="00491C6F"/>
    <w:rsid w:val="00493329"/>
    <w:rsid w:val="00494FD1"/>
    <w:rsid w:val="004A07A4"/>
    <w:rsid w:val="004A1591"/>
    <w:rsid w:val="004A3970"/>
    <w:rsid w:val="004A3AFF"/>
    <w:rsid w:val="004A70C9"/>
    <w:rsid w:val="004B12B2"/>
    <w:rsid w:val="004B4A58"/>
    <w:rsid w:val="004B50E8"/>
    <w:rsid w:val="004C120C"/>
    <w:rsid w:val="004C1FE2"/>
    <w:rsid w:val="004C3A8F"/>
    <w:rsid w:val="004C4B03"/>
    <w:rsid w:val="004C5AF0"/>
    <w:rsid w:val="004C5F62"/>
    <w:rsid w:val="004D0989"/>
    <w:rsid w:val="004D1093"/>
    <w:rsid w:val="004D276E"/>
    <w:rsid w:val="004D329D"/>
    <w:rsid w:val="004D3682"/>
    <w:rsid w:val="004D7742"/>
    <w:rsid w:val="004D7BAC"/>
    <w:rsid w:val="004E2054"/>
    <w:rsid w:val="004E298E"/>
    <w:rsid w:val="004E2DD9"/>
    <w:rsid w:val="004E3316"/>
    <w:rsid w:val="004E4AD3"/>
    <w:rsid w:val="004E5799"/>
    <w:rsid w:val="004E57D0"/>
    <w:rsid w:val="004E658E"/>
    <w:rsid w:val="004E77D3"/>
    <w:rsid w:val="004F2F3A"/>
    <w:rsid w:val="004F4E73"/>
    <w:rsid w:val="004F52B8"/>
    <w:rsid w:val="004F6B2A"/>
    <w:rsid w:val="00500442"/>
    <w:rsid w:val="005006CF"/>
    <w:rsid w:val="00502D41"/>
    <w:rsid w:val="00506D5B"/>
    <w:rsid w:val="00511DB2"/>
    <w:rsid w:val="005142C9"/>
    <w:rsid w:val="00516D24"/>
    <w:rsid w:val="00521C48"/>
    <w:rsid w:val="005225B0"/>
    <w:rsid w:val="00523986"/>
    <w:rsid w:val="0052399D"/>
    <w:rsid w:val="00531F56"/>
    <w:rsid w:val="005324F4"/>
    <w:rsid w:val="00535082"/>
    <w:rsid w:val="0054018C"/>
    <w:rsid w:val="0054018F"/>
    <w:rsid w:val="00540415"/>
    <w:rsid w:val="005410CF"/>
    <w:rsid w:val="005417DF"/>
    <w:rsid w:val="00541853"/>
    <w:rsid w:val="00541F47"/>
    <w:rsid w:val="005434BB"/>
    <w:rsid w:val="00544399"/>
    <w:rsid w:val="00545742"/>
    <w:rsid w:val="00547F41"/>
    <w:rsid w:val="00550884"/>
    <w:rsid w:val="00551F89"/>
    <w:rsid w:val="00553AAB"/>
    <w:rsid w:val="0055522A"/>
    <w:rsid w:val="0055532A"/>
    <w:rsid w:val="00555AB1"/>
    <w:rsid w:val="005570D9"/>
    <w:rsid w:val="0055787E"/>
    <w:rsid w:val="005601EF"/>
    <w:rsid w:val="00561673"/>
    <w:rsid w:val="0056248B"/>
    <w:rsid w:val="0056304C"/>
    <w:rsid w:val="005638E3"/>
    <w:rsid w:val="00566120"/>
    <w:rsid w:val="00567DAB"/>
    <w:rsid w:val="00572A6B"/>
    <w:rsid w:val="00575D0C"/>
    <w:rsid w:val="00577E36"/>
    <w:rsid w:val="0058132E"/>
    <w:rsid w:val="00582303"/>
    <w:rsid w:val="005833D8"/>
    <w:rsid w:val="00583BAB"/>
    <w:rsid w:val="00586252"/>
    <w:rsid w:val="005929F3"/>
    <w:rsid w:val="00597CF9"/>
    <w:rsid w:val="005A0996"/>
    <w:rsid w:val="005A113B"/>
    <w:rsid w:val="005A7503"/>
    <w:rsid w:val="005A7773"/>
    <w:rsid w:val="005B0103"/>
    <w:rsid w:val="005B0834"/>
    <w:rsid w:val="005B1233"/>
    <w:rsid w:val="005B46EF"/>
    <w:rsid w:val="005B69F0"/>
    <w:rsid w:val="005C107E"/>
    <w:rsid w:val="005C21FD"/>
    <w:rsid w:val="005C3CE8"/>
    <w:rsid w:val="005C5748"/>
    <w:rsid w:val="005C5DB2"/>
    <w:rsid w:val="005C7FDA"/>
    <w:rsid w:val="005D4958"/>
    <w:rsid w:val="005D5110"/>
    <w:rsid w:val="005E0FB7"/>
    <w:rsid w:val="005E331B"/>
    <w:rsid w:val="005E50DE"/>
    <w:rsid w:val="005E5F04"/>
    <w:rsid w:val="005E7E1D"/>
    <w:rsid w:val="00601B13"/>
    <w:rsid w:val="00603617"/>
    <w:rsid w:val="00607278"/>
    <w:rsid w:val="00607534"/>
    <w:rsid w:val="00607ABC"/>
    <w:rsid w:val="00607B0E"/>
    <w:rsid w:val="00611EFA"/>
    <w:rsid w:val="00615FFB"/>
    <w:rsid w:val="006161BE"/>
    <w:rsid w:val="006232DF"/>
    <w:rsid w:val="00623843"/>
    <w:rsid w:val="00631142"/>
    <w:rsid w:val="006364C1"/>
    <w:rsid w:val="00637307"/>
    <w:rsid w:val="006373B8"/>
    <w:rsid w:val="006376CF"/>
    <w:rsid w:val="00637D9C"/>
    <w:rsid w:val="0064050D"/>
    <w:rsid w:val="00640A30"/>
    <w:rsid w:val="00640BDE"/>
    <w:rsid w:val="00641DC3"/>
    <w:rsid w:val="006436E8"/>
    <w:rsid w:val="00645A30"/>
    <w:rsid w:val="006465B5"/>
    <w:rsid w:val="00651762"/>
    <w:rsid w:val="00652A8F"/>
    <w:rsid w:val="00653498"/>
    <w:rsid w:val="00654290"/>
    <w:rsid w:val="0065464A"/>
    <w:rsid w:val="00654D42"/>
    <w:rsid w:val="006654BC"/>
    <w:rsid w:val="0067150D"/>
    <w:rsid w:val="006722B8"/>
    <w:rsid w:val="00672587"/>
    <w:rsid w:val="00675C97"/>
    <w:rsid w:val="006826BB"/>
    <w:rsid w:val="00683606"/>
    <w:rsid w:val="00683F86"/>
    <w:rsid w:val="00685433"/>
    <w:rsid w:val="0068687B"/>
    <w:rsid w:val="0069100A"/>
    <w:rsid w:val="00692A3F"/>
    <w:rsid w:val="006940B9"/>
    <w:rsid w:val="00694D8B"/>
    <w:rsid w:val="00696574"/>
    <w:rsid w:val="00697164"/>
    <w:rsid w:val="0069720A"/>
    <w:rsid w:val="006975EB"/>
    <w:rsid w:val="006A1368"/>
    <w:rsid w:val="006A4D3A"/>
    <w:rsid w:val="006A567C"/>
    <w:rsid w:val="006A5EC0"/>
    <w:rsid w:val="006A6121"/>
    <w:rsid w:val="006B0346"/>
    <w:rsid w:val="006B41B4"/>
    <w:rsid w:val="006B45AA"/>
    <w:rsid w:val="006B4CDF"/>
    <w:rsid w:val="006B55CC"/>
    <w:rsid w:val="006B744C"/>
    <w:rsid w:val="006C0981"/>
    <w:rsid w:val="006C1253"/>
    <w:rsid w:val="006C1710"/>
    <w:rsid w:val="006C2B10"/>
    <w:rsid w:val="006C4090"/>
    <w:rsid w:val="006C6354"/>
    <w:rsid w:val="006C64B5"/>
    <w:rsid w:val="006C661D"/>
    <w:rsid w:val="006D0F39"/>
    <w:rsid w:val="006D2090"/>
    <w:rsid w:val="006D34D4"/>
    <w:rsid w:val="006D4E58"/>
    <w:rsid w:val="006D5935"/>
    <w:rsid w:val="006D6D80"/>
    <w:rsid w:val="006E09D1"/>
    <w:rsid w:val="006E3C20"/>
    <w:rsid w:val="006E45EA"/>
    <w:rsid w:val="006E6C15"/>
    <w:rsid w:val="006E756F"/>
    <w:rsid w:val="006E77C9"/>
    <w:rsid w:val="00703674"/>
    <w:rsid w:val="007065C5"/>
    <w:rsid w:val="007069BA"/>
    <w:rsid w:val="00710C22"/>
    <w:rsid w:val="00710CFB"/>
    <w:rsid w:val="00713051"/>
    <w:rsid w:val="00713A15"/>
    <w:rsid w:val="007152CD"/>
    <w:rsid w:val="00720454"/>
    <w:rsid w:val="0072087D"/>
    <w:rsid w:val="00721302"/>
    <w:rsid w:val="00721485"/>
    <w:rsid w:val="00724371"/>
    <w:rsid w:val="00725610"/>
    <w:rsid w:val="00727337"/>
    <w:rsid w:val="00727B65"/>
    <w:rsid w:val="00731945"/>
    <w:rsid w:val="00733E02"/>
    <w:rsid w:val="00734290"/>
    <w:rsid w:val="00736A64"/>
    <w:rsid w:val="007407DB"/>
    <w:rsid w:val="007413C7"/>
    <w:rsid w:val="00741967"/>
    <w:rsid w:val="007450E7"/>
    <w:rsid w:val="00745A18"/>
    <w:rsid w:val="00751F11"/>
    <w:rsid w:val="00762252"/>
    <w:rsid w:val="007647BF"/>
    <w:rsid w:val="00764E27"/>
    <w:rsid w:val="00767314"/>
    <w:rsid w:val="007704D1"/>
    <w:rsid w:val="00772240"/>
    <w:rsid w:val="00772BD8"/>
    <w:rsid w:val="00774C60"/>
    <w:rsid w:val="0077580C"/>
    <w:rsid w:val="00776D7E"/>
    <w:rsid w:val="00777D65"/>
    <w:rsid w:val="00780A9F"/>
    <w:rsid w:val="00783CDE"/>
    <w:rsid w:val="00785CE6"/>
    <w:rsid w:val="00785E44"/>
    <w:rsid w:val="00791668"/>
    <w:rsid w:val="00794379"/>
    <w:rsid w:val="00795DDA"/>
    <w:rsid w:val="007960A9"/>
    <w:rsid w:val="00796589"/>
    <w:rsid w:val="007A0D5E"/>
    <w:rsid w:val="007A1A12"/>
    <w:rsid w:val="007A1C02"/>
    <w:rsid w:val="007A2934"/>
    <w:rsid w:val="007A2AE3"/>
    <w:rsid w:val="007A30FD"/>
    <w:rsid w:val="007A4448"/>
    <w:rsid w:val="007A451A"/>
    <w:rsid w:val="007A5D59"/>
    <w:rsid w:val="007A7E62"/>
    <w:rsid w:val="007B082D"/>
    <w:rsid w:val="007B18DE"/>
    <w:rsid w:val="007B3EB7"/>
    <w:rsid w:val="007B407D"/>
    <w:rsid w:val="007B6343"/>
    <w:rsid w:val="007B7DA8"/>
    <w:rsid w:val="007C3916"/>
    <w:rsid w:val="007C6875"/>
    <w:rsid w:val="007C6F45"/>
    <w:rsid w:val="007C7C51"/>
    <w:rsid w:val="007D22F5"/>
    <w:rsid w:val="007D36D2"/>
    <w:rsid w:val="007E0D8A"/>
    <w:rsid w:val="007E14FA"/>
    <w:rsid w:val="007E240A"/>
    <w:rsid w:val="007E604C"/>
    <w:rsid w:val="007E76E6"/>
    <w:rsid w:val="007F11ED"/>
    <w:rsid w:val="007F244B"/>
    <w:rsid w:val="007F5260"/>
    <w:rsid w:val="007F5B53"/>
    <w:rsid w:val="007F5CC8"/>
    <w:rsid w:val="007F79B6"/>
    <w:rsid w:val="007F7B79"/>
    <w:rsid w:val="0080182F"/>
    <w:rsid w:val="00802DA3"/>
    <w:rsid w:val="0080496A"/>
    <w:rsid w:val="00805B64"/>
    <w:rsid w:val="00810050"/>
    <w:rsid w:val="008109C5"/>
    <w:rsid w:val="00812F8F"/>
    <w:rsid w:val="00814581"/>
    <w:rsid w:val="00816673"/>
    <w:rsid w:val="00816697"/>
    <w:rsid w:val="0082026D"/>
    <w:rsid w:val="008218FE"/>
    <w:rsid w:val="00824938"/>
    <w:rsid w:val="00827C54"/>
    <w:rsid w:val="0083039F"/>
    <w:rsid w:val="00830BE6"/>
    <w:rsid w:val="0083254E"/>
    <w:rsid w:val="00833989"/>
    <w:rsid w:val="00834314"/>
    <w:rsid w:val="0083452D"/>
    <w:rsid w:val="0084053B"/>
    <w:rsid w:val="008428C7"/>
    <w:rsid w:val="00845AF4"/>
    <w:rsid w:val="00845C03"/>
    <w:rsid w:val="00850EE3"/>
    <w:rsid w:val="008522BD"/>
    <w:rsid w:val="0085341A"/>
    <w:rsid w:val="00854FD4"/>
    <w:rsid w:val="00855FCE"/>
    <w:rsid w:val="00860664"/>
    <w:rsid w:val="008623FE"/>
    <w:rsid w:val="00863592"/>
    <w:rsid w:val="00864203"/>
    <w:rsid w:val="00865BE0"/>
    <w:rsid w:val="008708B8"/>
    <w:rsid w:val="00871373"/>
    <w:rsid w:val="00874634"/>
    <w:rsid w:val="00874823"/>
    <w:rsid w:val="00874A17"/>
    <w:rsid w:val="00876AAA"/>
    <w:rsid w:val="00877831"/>
    <w:rsid w:val="0087790F"/>
    <w:rsid w:val="00880709"/>
    <w:rsid w:val="00881105"/>
    <w:rsid w:val="00881366"/>
    <w:rsid w:val="008823C3"/>
    <w:rsid w:val="0088277B"/>
    <w:rsid w:val="008843AE"/>
    <w:rsid w:val="00887D94"/>
    <w:rsid w:val="00890B87"/>
    <w:rsid w:val="008932BA"/>
    <w:rsid w:val="008957F8"/>
    <w:rsid w:val="008958D8"/>
    <w:rsid w:val="008964DD"/>
    <w:rsid w:val="008A1F60"/>
    <w:rsid w:val="008A2929"/>
    <w:rsid w:val="008A49D2"/>
    <w:rsid w:val="008A5136"/>
    <w:rsid w:val="008A77B5"/>
    <w:rsid w:val="008A7FB3"/>
    <w:rsid w:val="008B2BBD"/>
    <w:rsid w:val="008B3FEB"/>
    <w:rsid w:val="008B456A"/>
    <w:rsid w:val="008B5034"/>
    <w:rsid w:val="008B6292"/>
    <w:rsid w:val="008C0523"/>
    <w:rsid w:val="008C1002"/>
    <w:rsid w:val="008C1166"/>
    <w:rsid w:val="008C17CB"/>
    <w:rsid w:val="008C2BC6"/>
    <w:rsid w:val="008D1E7D"/>
    <w:rsid w:val="008D308C"/>
    <w:rsid w:val="008D3D86"/>
    <w:rsid w:val="008D3E62"/>
    <w:rsid w:val="008D4805"/>
    <w:rsid w:val="008D4930"/>
    <w:rsid w:val="008D70D0"/>
    <w:rsid w:val="008D7C61"/>
    <w:rsid w:val="008E1733"/>
    <w:rsid w:val="008E4765"/>
    <w:rsid w:val="008E5825"/>
    <w:rsid w:val="008E59C9"/>
    <w:rsid w:val="008E5BA9"/>
    <w:rsid w:val="008F0290"/>
    <w:rsid w:val="008F17FB"/>
    <w:rsid w:val="008F46DA"/>
    <w:rsid w:val="00900520"/>
    <w:rsid w:val="0090271F"/>
    <w:rsid w:val="009053E7"/>
    <w:rsid w:val="0090639E"/>
    <w:rsid w:val="009077DB"/>
    <w:rsid w:val="0091124B"/>
    <w:rsid w:val="0091126D"/>
    <w:rsid w:val="00917256"/>
    <w:rsid w:val="0091789F"/>
    <w:rsid w:val="00917BF7"/>
    <w:rsid w:val="009207FD"/>
    <w:rsid w:val="00921B9C"/>
    <w:rsid w:val="00921F71"/>
    <w:rsid w:val="009245CA"/>
    <w:rsid w:val="0092577D"/>
    <w:rsid w:val="00926197"/>
    <w:rsid w:val="00926732"/>
    <w:rsid w:val="00926F3A"/>
    <w:rsid w:val="00926FEF"/>
    <w:rsid w:val="0093000B"/>
    <w:rsid w:val="009353D4"/>
    <w:rsid w:val="00936235"/>
    <w:rsid w:val="00937F41"/>
    <w:rsid w:val="009423DE"/>
    <w:rsid w:val="00944884"/>
    <w:rsid w:val="00950002"/>
    <w:rsid w:val="0095195D"/>
    <w:rsid w:val="0095200C"/>
    <w:rsid w:val="0095632E"/>
    <w:rsid w:val="00957161"/>
    <w:rsid w:val="00963BB6"/>
    <w:rsid w:val="009644E4"/>
    <w:rsid w:val="00964ED7"/>
    <w:rsid w:val="009676F4"/>
    <w:rsid w:val="0096798F"/>
    <w:rsid w:val="00971D79"/>
    <w:rsid w:val="00976CBF"/>
    <w:rsid w:val="00980F29"/>
    <w:rsid w:val="009839E0"/>
    <w:rsid w:val="0098454D"/>
    <w:rsid w:val="00984EB1"/>
    <w:rsid w:val="00986216"/>
    <w:rsid w:val="0098650A"/>
    <w:rsid w:val="00986CA3"/>
    <w:rsid w:val="00990248"/>
    <w:rsid w:val="0099157B"/>
    <w:rsid w:val="009935DA"/>
    <w:rsid w:val="0099612D"/>
    <w:rsid w:val="00997285"/>
    <w:rsid w:val="009A304B"/>
    <w:rsid w:val="009A5A3C"/>
    <w:rsid w:val="009A5E84"/>
    <w:rsid w:val="009B1234"/>
    <w:rsid w:val="009B179F"/>
    <w:rsid w:val="009B4D68"/>
    <w:rsid w:val="009B5163"/>
    <w:rsid w:val="009C0B9A"/>
    <w:rsid w:val="009C491D"/>
    <w:rsid w:val="009C577D"/>
    <w:rsid w:val="009C736A"/>
    <w:rsid w:val="009C7C8B"/>
    <w:rsid w:val="009D1B69"/>
    <w:rsid w:val="009D4A27"/>
    <w:rsid w:val="009D52A0"/>
    <w:rsid w:val="009D65B2"/>
    <w:rsid w:val="009D7472"/>
    <w:rsid w:val="009E28F8"/>
    <w:rsid w:val="009E3ED8"/>
    <w:rsid w:val="009E560E"/>
    <w:rsid w:val="009E7628"/>
    <w:rsid w:val="009E7A22"/>
    <w:rsid w:val="009F73F2"/>
    <w:rsid w:val="00A0095C"/>
    <w:rsid w:val="00A02421"/>
    <w:rsid w:val="00A0403B"/>
    <w:rsid w:val="00A0572E"/>
    <w:rsid w:val="00A06EB3"/>
    <w:rsid w:val="00A121FF"/>
    <w:rsid w:val="00A138EC"/>
    <w:rsid w:val="00A16C0C"/>
    <w:rsid w:val="00A22070"/>
    <w:rsid w:val="00A2270E"/>
    <w:rsid w:val="00A23136"/>
    <w:rsid w:val="00A272E7"/>
    <w:rsid w:val="00A27DFD"/>
    <w:rsid w:val="00A27FC1"/>
    <w:rsid w:val="00A3109E"/>
    <w:rsid w:val="00A34C94"/>
    <w:rsid w:val="00A352D7"/>
    <w:rsid w:val="00A37401"/>
    <w:rsid w:val="00A426A5"/>
    <w:rsid w:val="00A4288A"/>
    <w:rsid w:val="00A4329E"/>
    <w:rsid w:val="00A4397A"/>
    <w:rsid w:val="00A45378"/>
    <w:rsid w:val="00A4600E"/>
    <w:rsid w:val="00A468B2"/>
    <w:rsid w:val="00A5128F"/>
    <w:rsid w:val="00A524F5"/>
    <w:rsid w:val="00A5277C"/>
    <w:rsid w:val="00A55E92"/>
    <w:rsid w:val="00A566B3"/>
    <w:rsid w:val="00A60DE4"/>
    <w:rsid w:val="00A6100C"/>
    <w:rsid w:val="00A665D6"/>
    <w:rsid w:val="00A6663C"/>
    <w:rsid w:val="00A72A09"/>
    <w:rsid w:val="00A72C55"/>
    <w:rsid w:val="00A74185"/>
    <w:rsid w:val="00A7436C"/>
    <w:rsid w:val="00A8256A"/>
    <w:rsid w:val="00A83258"/>
    <w:rsid w:val="00A83974"/>
    <w:rsid w:val="00A852CD"/>
    <w:rsid w:val="00A9001C"/>
    <w:rsid w:val="00A92891"/>
    <w:rsid w:val="00A92A65"/>
    <w:rsid w:val="00A932F7"/>
    <w:rsid w:val="00A93A60"/>
    <w:rsid w:val="00AA1514"/>
    <w:rsid w:val="00AA23CC"/>
    <w:rsid w:val="00AA297A"/>
    <w:rsid w:val="00AA2C19"/>
    <w:rsid w:val="00AA3358"/>
    <w:rsid w:val="00AA37F9"/>
    <w:rsid w:val="00AA542F"/>
    <w:rsid w:val="00AA6B23"/>
    <w:rsid w:val="00AA6D36"/>
    <w:rsid w:val="00AA6F5A"/>
    <w:rsid w:val="00AB02DE"/>
    <w:rsid w:val="00AB1398"/>
    <w:rsid w:val="00AB55E5"/>
    <w:rsid w:val="00AB6147"/>
    <w:rsid w:val="00AB7BEB"/>
    <w:rsid w:val="00AC168D"/>
    <w:rsid w:val="00AC3FB5"/>
    <w:rsid w:val="00AC4DEE"/>
    <w:rsid w:val="00AD11E5"/>
    <w:rsid w:val="00AD25F4"/>
    <w:rsid w:val="00AD7743"/>
    <w:rsid w:val="00AD7941"/>
    <w:rsid w:val="00AE0252"/>
    <w:rsid w:val="00AE22C9"/>
    <w:rsid w:val="00AE2902"/>
    <w:rsid w:val="00AE4356"/>
    <w:rsid w:val="00AE4969"/>
    <w:rsid w:val="00AE57FF"/>
    <w:rsid w:val="00AE6D10"/>
    <w:rsid w:val="00AE6DEF"/>
    <w:rsid w:val="00AF4941"/>
    <w:rsid w:val="00AF6C11"/>
    <w:rsid w:val="00B006D6"/>
    <w:rsid w:val="00B00D58"/>
    <w:rsid w:val="00B02823"/>
    <w:rsid w:val="00B03DEA"/>
    <w:rsid w:val="00B073B0"/>
    <w:rsid w:val="00B074B6"/>
    <w:rsid w:val="00B07877"/>
    <w:rsid w:val="00B07C5A"/>
    <w:rsid w:val="00B10150"/>
    <w:rsid w:val="00B12076"/>
    <w:rsid w:val="00B15317"/>
    <w:rsid w:val="00B176DB"/>
    <w:rsid w:val="00B23642"/>
    <w:rsid w:val="00B245B6"/>
    <w:rsid w:val="00B267CB"/>
    <w:rsid w:val="00B26900"/>
    <w:rsid w:val="00B32752"/>
    <w:rsid w:val="00B33EE8"/>
    <w:rsid w:val="00B34F80"/>
    <w:rsid w:val="00B35160"/>
    <w:rsid w:val="00B35996"/>
    <w:rsid w:val="00B420B0"/>
    <w:rsid w:val="00B431E7"/>
    <w:rsid w:val="00B455B7"/>
    <w:rsid w:val="00B46EE3"/>
    <w:rsid w:val="00B50972"/>
    <w:rsid w:val="00B53329"/>
    <w:rsid w:val="00B544DB"/>
    <w:rsid w:val="00B56D8F"/>
    <w:rsid w:val="00B61A95"/>
    <w:rsid w:val="00B632D9"/>
    <w:rsid w:val="00B63946"/>
    <w:rsid w:val="00B63CAF"/>
    <w:rsid w:val="00B64703"/>
    <w:rsid w:val="00B6608B"/>
    <w:rsid w:val="00B667BA"/>
    <w:rsid w:val="00B67D91"/>
    <w:rsid w:val="00B7337C"/>
    <w:rsid w:val="00B73C89"/>
    <w:rsid w:val="00B73ECB"/>
    <w:rsid w:val="00B74825"/>
    <w:rsid w:val="00B74EEC"/>
    <w:rsid w:val="00B77C24"/>
    <w:rsid w:val="00B8009F"/>
    <w:rsid w:val="00B822C4"/>
    <w:rsid w:val="00B84062"/>
    <w:rsid w:val="00B87A12"/>
    <w:rsid w:val="00B9036C"/>
    <w:rsid w:val="00B91F93"/>
    <w:rsid w:val="00B958C6"/>
    <w:rsid w:val="00BA5BA5"/>
    <w:rsid w:val="00BB482B"/>
    <w:rsid w:val="00BB54E5"/>
    <w:rsid w:val="00BB6C17"/>
    <w:rsid w:val="00BC146D"/>
    <w:rsid w:val="00BC5918"/>
    <w:rsid w:val="00BD0557"/>
    <w:rsid w:val="00BD20C8"/>
    <w:rsid w:val="00BD2425"/>
    <w:rsid w:val="00BD4242"/>
    <w:rsid w:val="00BD6A6F"/>
    <w:rsid w:val="00BD6C28"/>
    <w:rsid w:val="00BD7599"/>
    <w:rsid w:val="00BE1496"/>
    <w:rsid w:val="00BE7FC0"/>
    <w:rsid w:val="00BF02EE"/>
    <w:rsid w:val="00BF0766"/>
    <w:rsid w:val="00BF0819"/>
    <w:rsid w:val="00BF19F9"/>
    <w:rsid w:val="00BF4433"/>
    <w:rsid w:val="00BF4A6D"/>
    <w:rsid w:val="00BF5999"/>
    <w:rsid w:val="00BF6479"/>
    <w:rsid w:val="00C00060"/>
    <w:rsid w:val="00C06521"/>
    <w:rsid w:val="00C075CF"/>
    <w:rsid w:val="00C07B9C"/>
    <w:rsid w:val="00C12120"/>
    <w:rsid w:val="00C12583"/>
    <w:rsid w:val="00C13AF6"/>
    <w:rsid w:val="00C2076F"/>
    <w:rsid w:val="00C228CF"/>
    <w:rsid w:val="00C2399E"/>
    <w:rsid w:val="00C273B4"/>
    <w:rsid w:val="00C309AF"/>
    <w:rsid w:val="00C36A41"/>
    <w:rsid w:val="00C43215"/>
    <w:rsid w:val="00C4393C"/>
    <w:rsid w:val="00C43AB6"/>
    <w:rsid w:val="00C43C29"/>
    <w:rsid w:val="00C442EE"/>
    <w:rsid w:val="00C449A2"/>
    <w:rsid w:val="00C45A05"/>
    <w:rsid w:val="00C47724"/>
    <w:rsid w:val="00C519FF"/>
    <w:rsid w:val="00C54685"/>
    <w:rsid w:val="00C564C7"/>
    <w:rsid w:val="00C575D0"/>
    <w:rsid w:val="00C602DD"/>
    <w:rsid w:val="00C608D9"/>
    <w:rsid w:val="00C61258"/>
    <w:rsid w:val="00C62C91"/>
    <w:rsid w:val="00C640F8"/>
    <w:rsid w:val="00C666EE"/>
    <w:rsid w:val="00C676C5"/>
    <w:rsid w:val="00C73746"/>
    <w:rsid w:val="00C74FB3"/>
    <w:rsid w:val="00C76FF4"/>
    <w:rsid w:val="00C80BAB"/>
    <w:rsid w:val="00C814D1"/>
    <w:rsid w:val="00C85EF9"/>
    <w:rsid w:val="00C91BA6"/>
    <w:rsid w:val="00C937F8"/>
    <w:rsid w:val="00C96F4E"/>
    <w:rsid w:val="00C977E1"/>
    <w:rsid w:val="00CA7EB2"/>
    <w:rsid w:val="00CB165F"/>
    <w:rsid w:val="00CB2708"/>
    <w:rsid w:val="00CB2C23"/>
    <w:rsid w:val="00CB335B"/>
    <w:rsid w:val="00CB407D"/>
    <w:rsid w:val="00CB5159"/>
    <w:rsid w:val="00CB7546"/>
    <w:rsid w:val="00CC022B"/>
    <w:rsid w:val="00CC1C6D"/>
    <w:rsid w:val="00CC2784"/>
    <w:rsid w:val="00CC47CD"/>
    <w:rsid w:val="00CC7B9C"/>
    <w:rsid w:val="00CD2398"/>
    <w:rsid w:val="00CD3931"/>
    <w:rsid w:val="00CD39A5"/>
    <w:rsid w:val="00CD4EBC"/>
    <w:rsid w:val="00CD7CB4"/>
    <w:rsid w:val="00CE04CF"/>
    <w:rsid w:val="00CE2155"/>
    <w:rsid w:val="00CE636B"/>
    <w:rsid w:val="00CE70E3"/>
    <w:rsid w:val="00CF0778"/>
    <w:rsid w:val="00CF6066"/>
    <w:rsid w:val="00CF6239"/>
    <w:rsid w:val="00CF6708"/>
    <w:rsid w:val="00D0056A"/>
    <w:rsid w:val="00D03346"/>
    <w:rsid w:val="00D0418A"/>
    <w:rsid w:val="00D06902"/>
    <w:rsid w:val="00D072CE"/>
    <w:rsid w:val="00D1029D"/>
    <w:rsid w:val="00D1131C"/>
    <w:rsid w:val="00D14441"/>
    <w:rsid w:val="00D15ED8"/>
    <w:rsid w:val="00D17588"/>
    <w:rsid w:val="00D21BC2"/>
    <w:rsid w:val="00D22BEA"/>
    <w:rsid w:val="00D262FE"/>
    <w:rsid w:val="00D30DDC"/>
    <w:rsid w:val="00D3170D"/>
    <w:rsid w:val="00D33272"/>
    <w:rsid w:val="00D33F2E"/>
    <w:rsid w:val="00D353DF"/>
    <w:rsid w:val="00D40098"/>
    <w:rsid w:val="00D40398"/>
    <w:rsid w:val="00D42E9A"/>
    <w:rsid w:val="00D43182"/>
    <w:rsid w:val="00D44B0A"/>
    <w:rsid w:val="00D45A5A"/>
    <w:rsid w:val="00D46EDE"/>
    <w:rsid w:val="00D472B9"/>
    <w:rsid w:val="00D47AD9"/>
    <w:rsid w:val="00D508B5"/>
    <w:rsid w:val="00D50CBE"/>
    <w:rsid w:val="00D52013"/>
    <w:rsid w:val="00D54B64"/>
    <w:rsid w:val="00D54BB9"/>
    <w:rsid w:val="00D54C02"/>
    <w:rsid w:val="00D606DB"/>
    <w:rsid w:val="00D61DF8"/>
    <w:rsid w:val="00D62457"/>
    <w:rsid w:val="00D638C9"/>
    <w:rsid w:val="00D658BD"/>
    <w:rsid w:val="00D669A5"/>
    <w:rsid w:val="00D67682"/>
    <w:rsid w:val="00D70C69"/>
    <w:rsid w:val="00D729E2"/>
    <w:rsid w:val="00D73198"/>
    <w:rsid w:val="00D800D4"/>
    <w:rsid w:val="00D82A3B"/>
    <w:rsid w:val="00D86BAC"/>
    <w:rsid w:val="00D92FAC"/>
    <w:rsid w:val="00D94B06"/>
    <w:rsid w:val="00D969F1"/>
    <w:rsid w:val="00DA3ED6"/>
    <w:rsid w:val="00DA5B5B"/>
    <w:rsid w:val="00DB1CBD"/>
    <w:rsid w:val="00DB2B12"/>
    <w:rsid w:val="00DB31E3"/>
    <w:rsid w:val="00DB4228"/>
    <w:rsid w:val="00DB7AD8"/>
    <w:rsid w:val="00DB7ED6"/>
    <w:rsid w:val="00DC18D0"/>
    <w:rsid w:val="00DC1E19"/>
    <w:rsid w:val="00DC3AF2"/>
    <w:rsid w:val="00DC7255"/>
    <w:rsid w:val="00DD1ADD"/>
    <w:rsid w:val="00DD3525"/>
    <w:rsid w:val="00DD4422"/>
    <w:rsid w:val="00DD7BC1"/>
    <w:rsid w:val="00DD7D8D"/>
    <w:rsid w:val="00DD7F9A"/>
    <w:rsid w:val="00DE025D"/>
    <w:rsid w:val="00DE2A8D"/>
    <w:rsid w:val="00DE2C3F"/>
    <w:rsid w:val="00DE333A"/>
    <w:rsid w:val="00DE3B1D"/>
    <w:rsid w:val="00DE66B5"/>
    <w:rsid w:val="00DF21DD"/>
    <w:rsid w:val="00DF267F"/>
    <w:rsid w:val="00DF28C3"/>
    <w:rsid w:val="00DF3BB0"/>
    <w:rsid w:val="00DF45A8"/>
    <w:rsid w:val="00DF45C8"/>
    <w:rsid w:val="00DF54C4"/>
    <w:rsid w:val="00DF5F1B"/>
    <w:rsid w:val="00E02847"/>
    <w:rsid w:val="00E02F3A"/>
    <w:rsid w:val="00E04BA9"/>
    <w:rsid w:val="00E05101"/>
    <w:rsid w:val="00E11722"/>
    <w:rsid w:val="00E13749"/>
    <w:rsid w:val="00E15FB2"/>
    <w:rsid w:val="00E20BDF"/>
    <w:rsid w:val="00E2250F"/>
    <w:rsid w:val="00E22A98"/>
    <w:rsid w:val="00E22BB5"/>
    <w:rsid w:val="00E269C2"/>
    <w:rsid w:val="00E273B2"/>
    <w:rsid w:val="00E301FA"/>
    <w:rsid w:val="00E31BA1"/>
    <w:rsid w:val="00E362B6"/>
    <w:rsid w:val="00E378AC"/>
    <w:rsid w:val="00E41458"/>
    <w:rsid w:val="00E41C91"/>
    <w:rsid w:val="00E427B5"/>
    <w:rsid w:val="00E42DEF"/>
    <w:rsid w:val="00E43988"/>
    <w:rsid w:val="00E45115"/>
    <w:rsid w:val="00E46DE7"/>
    <w:rsid w:val="00E5264E"/>
    <w:rsid w:val="00E52774"/>
    <w:rsid w:val="00E56415"/>
    <w:rsid w:val="00E623E8"/>
    <w:rsid w:val="00E63FBB"/>
    <w:rsid w:val="00E70719"/>
    <w:rsid w:val="00E71E5F"/>
    <w:rsid w:val="00E74471"/>
    <w:rsid w:val="00E8021C"/>
    <w:rsid w:val="00E814F4"/>
    <w:rsid w:val="00E82506"/>
    <w:rsid w:val="00E83E8B"/>
    <w:rsid w:val="00E8448E"/>
    <w:rsid w:val="00E8598D"/>
    <w:rsid w:val="00E909BA"/>
    <w:rsid w:val="00E918DD"/>
    <w:rsid w:val="00E94793"/>
    <w:rsid w:val="00E94EEB"/>
    <w:rsid w:val="00E951C2"/>
    <w:rsid w:val="00E95E01"/>
    <w:rsid w:val="00E96AC6"/>
    <w:rsid w:val="00E96B04"/>
    <w:rsid w:val="00E96F7E"/>
    <w:rsid w:val="00EA0ACF"/>
    <w:rsid w:val="00EA1734"/>
    <w:rsid w:val="00EA379E"/>
    <w:rsid w:val="00EA63F0"/>
    <w:rsid w:val="00EA6C20"/>
    <w:rsid w:val="00EA6DE6"/>
    <w:rsid w:val="00EB2206"/>
    <w:rsid w:val="00EB300A"/>
    <w:rsid w:val="00EB4B1A"/>
    <w:rsid w:val="00EB58F8"/>
    <w:rsid w:val="00EB6398"/>
    <w:rsid w:val="00EC00C3"/>
    <w:rsid w:val="00EC0D9B"/>
    <w:rsid w:val="00EC1BCD"/>
    <w:rsid w:val="00EC2270"/>
    <w:rsid w:val="00EC2E9D"/>
    <w:rsid w:val="00EC3983"/>
    <w:rsid w:val="00EC405B"/>
    <w:rsid w:val="00EC54C4"/>
    <w:rsid w:val="00ED127E"/>
    <w:rsid w:val="00ED7C3C"/>
    <w:rsid w:val="00EE2083"/>
    <w:rsid w:val="00EE48FB"/>
    <w:rsid w:val="00EE534C"/>
    <w:rsid w:val="00EE67D5"/>
    <w:rsid w:val="00EE7ACA"/>
    <w:rsid w:val="00EF4000"/>
    <w:rsid w:val="00EF5AA7"/>
    <w:rsid w:val="00F01492"/>
    <w:rsid w:val="00F015AC"/>
    <w:rsid w:val="00F03A7F"/>
    <w:rsid w:val="00F04A26"/>
    <w:rsid w:val="00F05A72"/>
    <w:rsid w:val="00F12C4C"/>
    <w:rsid w:val="00F13B96"/>
    <w:rsid w:val="00F1655D"/>
    <w:rsid w:val="00F1740D"/>
    <w:rsid w:val="00F1750E"/>
    <w:rsid w:val="00F21D19"/>
    <w:rsid w:val="00F24322"/>
    <w:rsid w:val="00F259C2"/>
    <w:rsid w:val="00F26223"/>
    <w:rsid w:val="00F2784F"/>
    <w:rsid w:val="00F27C2B"/>
    <w:rsid w:val="00F3012C"/>
    <w:rsid w:val="00F302C3"/>
    <w:rsid w:val="00F309C6"/>
    <w:rsid w:val="00F32B56"/>
    <w:rsid w:val="00F3436E"/>
    <w:rsid w:val="00F35087"/>
    <w:rsid w:val="00F35D6F"/>
    <w:rsid w:val="00F36E37"/>
    <w:rsid w:val="00F4028F"/>
    <w:rsid w:val="00F4164D"/>
    <w:rsid w:val="00F42B91"/>
    <w:rsid w:val="00F43787"/>
    <w:rsid w:val="00F4693D"/>
    <w:rsid w:val="00F476FE"/>
    <w:rsid w:val="00F5018D"/>
    <w:rsid w:val="00F5050E"/>
    <w:rsid w:val="00F54C26"/>
    <w:rsid w:val="00F629A5"/>
    <w:rsid w:val="00F74036"/>
    <w:rsid w:val="00F7463F"/>
    <w:rsid w:val="00F76621"/>
    <w:rsid w:val="00F76705"/>
    <w:rsid w:val="00F8017B"/>
    <w:rsid w:val="00F802AF"/>
    <w:rsid w:val="00F803B6"/>
    <w:rsid w:val="00F80F90"/>
    <w:rsid w:val="00F817E2"/>
    <w:rsid w:val="00F82861"/>
    <w:rsid w:val="00F87093"/>
    <w:rsid w:val="00F879F8"/>
    <w:rsid w:val="00F924AE"/>
    <w:rsid w:val="00F95234"/>
    <w:rsid w:val="00F95CF5"/>
    <w:rsid w:val="00F96840"/>
    <w:rsid w:val="00F96D33"/>
    <w:rsid w:val="00FA0A7A"/>
    <w:rsid w:val="00FA0B68"/>
    <w:rsid w:val="00FA107C"/>
    <w:rsid w:val="00FA1089"/>
    <w:rsid w:val="00FA1D80"/>
    <w:rsid w:val="00FA4352"/>
    <w:rsid w:val="00FA499C"/>
    <w:rsid w:val="00FA6651"/>
    <w:rsid w:val="00FA74E6"/>
    <w:rsid w:val="00FB1D12"/>
    <w:rsid w:val="00FB6D5D"/>
    <w:rsid w:val="00FB6D65"/>
    <w:rsid w:val="00FC0170"/>
    <w:rsid w:val="00FC060C"/>
    <w:rsid w:val="00FC0ACF"/>
    <w:rsid w:val="00FC0E26"/>
    <w:rsid w:val="00FC110F"/>
    <w:rsid w:val="00FC33CD"/>
    <w:rsid w:val="00FC4D78"/>
    <w:rsid w:val="00FC5917"/>
    <w:rsid w:val="00FC5C22"/>
    <w:rsid w:val="00FC7DCB"/>
    <w:rsid w:val="00FD0B79"/>
    <w:rsid w:val="00FD2199"/>
    <w:rsid w:val="00FD2B12"/>
    <w:rsid w:val="00FD308E"/>
    <w:rsid w:val="00FD5C29"/>
    <w:rsid w:val="00FD6239"/>
    <w:rsid w:val="00FE1AA5"/>
    <w:rsid w:val="00FE7CEE"/>
    <w:rsid w:val="00FF168C"/>
    <w:rsid w:val="00FF1B8E"/>
    <w:rsid w:val="00FF3ACE"/>
    <w:rsid w:val="00FF436D"/>
    <w:rsid w:val="00FF4D0D"/>
    <w:rsid w:val="00FF5C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8A4139"/>
  <w15:docId w15:val="{0BA0797C-DC9D-49B2-ACEB-A49DB6B92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2E9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1B9C"/>
    <w:pPr>
      <w:ind w:firstLineChars="200" w:firstLine="420"/>
    </w:pPr>
  </w:style>
  <w:style w:type="paragraph" w:styleId="2">
    <w:name w:val="Body Text Indent 2"/>
    <w:basedOn w:val="a"/>
    <w:link w:val="20"/>
    <w:rsid w:val="00A02421"/>
    <w:pPr>
      <w:spacing w:after="120" w:line="480" w:lineRule="auto"/>
      <w:ind w:leftChars="200" w:left="420"/>
    </w:pPr>
    <w:rPr>
      <w:rFonts w:ascii="Times New Roman" w:eastAsia="宋体" w:hAnsi="Times New Roman" w:cs="Times New Roman"/>
      <w:szCs w:val="24"/>
    </w:rPr>
  </w:style>
  <w:style w:type="character" w:customStyle="1" w:styleId="20">
    <w:name w:val="正文文本缩进 2 字符"/>
    <w:basedOn w:val="a0"/>
    <w:link w:val="2"/>
    <w:rsid w:val="00A02421"/>
    <w:rPr>
      <w:rFonts w:ascii="Times New Roman" w:eastAsia="宋体" w:hAnsi="Times New Roman" w:cs="Times New Roman"/>
      <w:szCs w:val="24"/>
    </w:rPr>
  </w:style>
  <w:style w:type="paragraph" w:styleId="a4">
    <w:name w:val="caption"/>
    <w:basedOn w:val="a"/>
    <w:next w:val="a"/>
    <w:uiPriority w:val="35"/>
    <w:unhideWhenUsed/>
    <w:qFormat/>
    <w:rsid w:val="001E57FE"/>
    <w:rPr>
      <w:rFonts w:asciiTheme="majorHAnsi" w:eastAsia="黑体" w:hAnsiTheme="majorHAnsi" w:cstheme="majorBidi"/>
      <w:sz w:val="20"/>
      <w:szCs w:val="20"/>
    </w:rPr>
  </w:style>
  <w:style w:type="character" w:customStyle="1" w:styleId="fontstyle01">
    <w:name w:val="fontstyle01"/>
    <w:basedOn w:val="a0"/>
    <w:rsid w:val="007E76E6"/>
    <w:rPr>
      <w:rFonts w:ascii="宋体" w:eastAsia="宋体" w:hAnsi="宋体" w:hint="eastAsia"/>
      <w:b w:val="0"/>
      <w:bCs w:val="0"/>
      <w:i w:val="0"/>
      <w:iCs w:val="0"/>
      <w:color w:val="000000"/>
      <w:sz w:val="22"/>
      <w:szCs w:val="22"/>
    </w:rPr>
  </w:style>
  <w:style w:type="paragraph" w:styleId="a5">
    <w:name w:val="header"/>
    <w:basedOn w:val="a"/>
    <w:link w:val="a6"/>
    <w:uiPriority w:val="99"/>
    <w:unhideWhenUsed/>
    <w:rsid w:val="001C6B9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C6B9A"/>
    <w:rPr>
      <w:sz w:val="18"/>
      <w:szCs w:val="18"/>
    </w:rPr>
  </w:style>
  <w:style w:type="paragraph" w:styleId="a7">
    <w:name w:val="footer"/>
    <w:basedOn w:val="a"/>
    <w:link w:val="a8"/>
    <w:uiPriority w:val="99"/>
    <w:unhideWhenUsed/>
    <w:rsid w:val="001C6B9A"/>
    <w:pPr>
      <w:tabs>
        <w:tab w:val="center" w:pos="4153"/>
        <w:tab w:val="right" w:pos="8306"/>
      </w:tabs>
      <w:snapToGrid w:val="0"/>
      <w:jc w:val="left"/>
    </w:pPr>
    <w:rPr>
      <w:sz w:val="18"/>
      <w:szCs w:val="18"/>
    </w:rPr>
  </w:style>
  <w:style w:type="character" w:customStyle="1" w:styleId="a8">
    <w:name w:val="页脚 字符"/>
    <w:basedOn w:val="a0"/>
    <w:link w:val="a7"/>
    <w:uiPriority w:val="99"/>
    <w:rsid w:val="001C6B9A"/>
    <w:rPr>
      <w:sz w:val="18"/>
      <w:szCs w:val="18"/>
    </w:rPr>
  </w:style>
  <w:style w:type="character" w:styleId="a9">
    <w:name w:val="annotation reference"/>
    <w:basedOn w:val="a0"/>
    <w:uiPriority w:val="99"/>
    <w:semiHidden/>
    <w:unhideWhenUsed/>
    <w:rsid w:val="00B73C89"/>
    <w:rPr>
      <w:sz w:val="21"/>
      <w:szCs w:val="21"/>
    </w:rPr>
  </w:style>
  <w:style w:type="paragraph" w:styleId="aa">
    <w:name w:val="annotation text"/>
    <w:basedOn w:val="a"/>
    <w:link w:val="ab"/>
    <w:uiPriority w:val="99"/>
    <w:semiHidden/>
    <w:unhideWhenUsed/>
    <w:rsid w:val="00B73C89"/>
    <w:pPr>
      <w:jc w:val="left"/>
    </w:pPr>
  </w:style>
  <w:style w:type="character" w:customStyle="1" w:styleId="ab">
    <w:name w:val="批注文字 字符"/>
    <w:basedOn w:val="a0"/>
    <w:link w:val="aa"/>
    <w:uiPriority w:val="99"/>
    <w:semiHidden/>
    <w:rsid w:val="00B73C89"/>
  </w:style>
  <w:style w:type="paragraph" w:styleId="ac">
    <w:name w:val="annotation subject"/>
    <w:basedOn w:val="aa"/>
    <w:next w:val="aa"/>
    <w:link w:val="ad"/>
    <w:uiPriority w:val="99"/>
    <w:semiHidden/>
    <w:unhideWhenUsed/>
    <w:rsid w:val="00B73C89"/>
    <w:rPr>
      <w:b/>
      <w:bCs/>
    </w:rPr>
  </w:style>
  <w:style w:type="character" w:customStyle="1" w:styleId="ad">
    <w:name w:val="批注主题 字符"/>
    <w:basedOn w:val="ab"/>
    <w:link w:val="ac"/>
    <w:uiPriority w:val="99"/>
    <w:semiHidden/>
    <w:rsid w:val="00B73C89"/>
    <w:rPr>
      <w:b/>
      <w:bCs/>
    </w:rPr>
  </w:style>
  <w:style w:type="paragraph" w:styleId="ae">
    <w:name w:val="Balloon Text"/>
    <w:basedOn w:val="a"/>
    <w:link w:val="af"/>
    <w:uiPriority w:val="99"/>
    <w:semiHidden/>
    <w:unhideWhenUsed/>
    <w:rsid w:val="00B73C89"/>
    <w:rPr>
      <w:sz w:val="18"/>
      <w:szCs w:val="18"/>
    </w:rPr>
  </w:style>
  <w:style w:type="character" w:customStyle="1" w:styleId="af">
    <w:name w:val="批注框文本 字符"/>
    <w:basedOn w:val="a0"/>
    <w:link w:val="ae"/>
    <w:uiPriority w:val="99"/>
    <w:semiHidden/>
    <w:rsid w:val="00B73C89"/>
    <w:rPr>
      <w:sz w:val="18"/>
      <w:szCs w:val="18"/>
    </w:rPr>
  </w:style>
  <w:style w:type="paragraph" w:styleId="af0">
    <w:name w:val="Revision"/>
    <w:hidden/>
    <w:uiPriority w:val="99"/>
    <w:semiHidden/>
    <w:rsid w:val="004E2054"/>
  </w:style>
  <w:style w:type="character" w:styleId="af1">
    <w:name w:val="Hyperlink"/>
    <w:basedOn w:val="a0"/>
    <w:uiPriority w:val="99"/>
    <w:unhideWhenUsed/>
    <w:rsid w:val="005833D8"/>
    <w:rPr>
      <w:color w:val="0563C1" w:themeColor="hyperlink"/>
      <w:u w:val="single"/>
    </w:rPr>
  </w:style>
  <w:style w:type="character" w:styleId="af2">
    <w:name w:val="Unresolved Mention"/>
    <w:basedOn w:val="a0"/>
    <w:uiPriority w:val="99"/>
    <w:semiHidden/>
    <w:unhideWhenUsed/>
    <w:rsid w:val="003459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285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99C24-9A36-1540-A277-61F88F102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5922</TotalTime>
  <Pages>12</Pages>
  <Words>3690</Words>
  <Characters>21036</Characters>
  <Application>Microsoft Office Word</Application>
  <DocSecurity>0</DocSecurity>
  <Lines>175</Lines>
  <Paragraphs>49</Paragraphs>
  <ScaleCrop>false</ScaleCrop>
  <Company/>
  <LinksUpToDate>false</LinksUpToDate>
  <CharactersWithSpaces>24677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澄</dc:creator>
  <cp:keywords/>
  <dc:description/>
  <cp:lastModifiedBy>刘 澄</cp:lastModifiedBy>
  <cp:revision>531</cp:revision>
  <dcterms:created xsi:type="dcterms:W3CDTF">2020-08-06T14:54:00Z</dcterms:created>
  <dcterms:modified xsi:type="dcterms:W3CDTF">2020-11-11T05:02:00Z</dcterms:modified>
</cp:coreProperties>
</file>